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6CBCEB" w14:textId="61A8EB8C" w:rsidR="00FB4AEF" w:rsidRDefault="00A579DB" w:rsidP="005C12F8">
      <w:pPr>
        <w:pStyle w:val="Body"/>
        <w:spacing w:line="480" w:lineRule="auto"/>
        <w:jc w:val="both"/>
        <w:outlineLvl w:val="0"/>
        <w:rPr>
          <w:ins w:id="0" w:author="Jim Bever" w:date="2019-04-18T15:41:00Z"/>
          <w:rFonts w:cs="Times New Roman"/>
          <w:b/>
          <w:sz w:val="22"/>
          <w:szCs w:val="22"/>
        </w:rPr>
      </w:pPr>
      <w:ins w:id="1" w:author="Bever, James David" w:date="2019-06-06T09:24:00Z">
        <w:r>
          <w:rPr>
            <w:rFonts w:cs="Times New Roman"/>
            <w:b/>
            <w:sz w:val="22"/>
            <w:szCs w:val="22"/>
          </w:rPr>
          <w:t>Symbiont coexistence is common in m</w:t>
        </w:r>
        <w:bookmarkStart w:id="2" w:name="_GoBack"/>
        <w:bookmarkEnd w:id="2"/>
        <w:r>
          <w:rPr>
            <w:rFonts w:cs="Times New Roman"/>
            <w:b/>
            <w:sz w:val="22"/>
            <w:szCs w:val="22"/>
          </w:rPr>
          <w:t>utualisms because of n</w:t>
        </w:r>
      </w:ins>
      <w:ins w:id="3" w:author="Jim Bever" w:date="2019-04-18T15:43:00Z">
        <w:del w:id="4" w:author="Bever, James David" w:date="2019-06-06T09:24:00Z">
          <w:r w:rsidR="00FB4AEF" w:rsidDel="00A579DB">
            <w:rPr>
              <w:rFonts w:cs="Times New Roman"/>
              <w:b/>
              <w:sz w:val="22"/>
              <w:szCs w:val="22"/>
            </w:rPr>
            <w:delText>N</w:delText>
          </w:r>
        </w:del>
        <w:r w:rsidR="00FB4AEF">
          <w:rPr>
            <w:rFonts w:cs="Times New Roman"/>
            <w:b/>
            <w:sz w:val="22"/>
            <w:szCs w:val="22"/>
          </w:rPr>
          <w:t>egative physiological feedback in p</w:t>
        </w:r>
      </w:ins>
      <w:del w:id="5" w:author="Jim Bever" w:date="2019-04-18T15:41:00Z">
        <w:r w:rsidR="00A93B8D" w:rsidDel="00FB4AEF">
          <w:rPr>
            <w:rFonts w:cs="Times New Roman"/>
            <w:b/>
            <w:sz w:val="22"/>
            <w:szCs w:val="22"/>
          </w:rPr>
          <w:delText xml:space="preserve">Title: </w:delText>
        </w:r>
      </w:del>
      <w:del w:id="6" w:author="Jim Bever" w:date="2019-04-18T15:39:00Z">
        <w:r w:rsidR="00A93B8D" w:rsidDel="00FB4AEF">
          <w:rPr>
            <w:rFonts w:cs="Times New Roman"/>
            <w:b/>
            <w:sz w:val="22"/>
            <w:szCs w:val="22"/>
          </w:rPr>
          <w:delText>Add title</w:delText>
        </w:r>
      </w:del>
      <w:ins w:id="7" w:author="Jim Bever" w:date="2019-04-18T15:41:00Z">
        <w:r w:rsidR="00FB4AEF">
          <w:rPr>
            <w:rFonts w:cs="Times New Roman"/>
            <w:b/>
            <w:sz w:val="22"/>
            <w:szCs w:val="22"/>
          </w:rPr>
          <w:t>referential allocation and resource partitioning</w:t>
        </w:r>
        <w:del w:id="8" w:author="Bever, James David" w:date="2019-06-06T09:24:00Z">
          <w:r w:rsidR="00FB4AEF" w:rsidDel="00A579DB">
            <w:rPr>
              <w:rFonts w:cs="Times New Roman"/>
              <w:b/>
              <w:sz w:val="22"/>
              <w:szCs w:val="22"/>
            </w:rPr>
            <w:delText xml:space="preserve"> leads </w:delText>
          </w:r>
        </w:del>
      </w:ins>
      <w:ins w:id="9" w:author="Jim Bever" w:date="2019-04-18T15:44:00Z">
        <w:del w:id="10" w:author="Bever, James David" w:date="2019-06-06T09:24:00Z">
          <w:r w:rsidR="002135B3" w:rsidDel="00A579DB">
            <w:rPr>
              <w:rFonts w:cs="Times New Roman"/>
              <w:b/>
              <w:sz w:val="22"/>
              <w:szCs w:val="22"/>
            </w:rPr>
            <w:delText xml:space="preserve">to </w:delText>
          </w:r>
        </w:del>
      </w:ins>
      <w:ins w:id="11" w:author="Jim Bever" w:date="2019-04-18T15:41:00Z">
        <w:del w:id="12" w:author="Bever, James David" w:date="2019-06-06T09:24:00Z">
          <w:r w:rsidR="00FB4AEF" w:rsidDel="00A579DB">
            <w:rPr>
              <w:rFonts w:cs="Times New Roman"/>
              <w:b/>
              <w:sz w:val="22"/>
              <w:szCs w:val="22"/>
            </w:rPr>
            <w:delText>symbiont coexistence</w:delText>
          </w:r>
        </w:del>
      </w:ins>
    </w:p>
    <w:p w14:paraId="66983319" w14:textId="77777777" w:rsidR="00FD3325" w:rsidDel="00FB4AEF" w:rsidRDefault="00FD3325">
      <w:pPr>
        <w:pStyle w:val="Body"/>
        <w:spacing w:line="480" w:lineRule="auto"/>
        <w:jc w:val="both"/>
        <w:outlineLvl w:val="0"/>
        <w:rPr>
          <w:del w:id="13" w:author="Jim Bever" w:date="2019-04-18T15:41:00Z"/>
          <w:rFonts w:cs="Times New Roman"/>
          <w:sz w:val="22"/>
          <w:szCs w:val="22"/>
        </w:rPr>
      </w:pPr>
    </w:p>
    <w:p w14:paraId="77ED3AF8" w14:textId="77777777" w:rsidR="00FD3325" w:rsidRDefault="00FD3325">
      <w:pPr>
        <w:pStyle w:val="Body"/>
        <w:spacing w:line="480" w:lineRule="auto"/>
        <w:jc w:val="both"/>
        <w:outlineLvl w:val="0"/>
        <w:rPr>
          <w:rFonts w:cs="Times New Roman"/>
          <w:b/>
          <w:sz w:val="22"/>
          <w:szCs w:val="22"/>
        </w:rPr>
      </w:pPr>
    </w:p>
    <w:p w14:paraId="62FC2F2F" w14:textId="52ED5189" w:rsidR="00FD3325" w:rsidRDefault="00A93B8D">
      <w:pPr>
        <w:pStyle w:val="Heading1"/>
        <w:spacing w:before="0" w:after="0" w:line="480" w:lineRule="auto"/>
        <w:jc w:val="both"/>
        <w:rPr>
          <w:sz w:val="22"/>
          <w:szCs w:val="22"/>
        </w:rPr>
      </w:pPr>
      <w:r>
        <w:rPr>
          <w:sz w:val="22"/>
          <w:szCs w:val="22"/>
          <w:lang w:val="en-GB"/>
        </w:rPr>
        <w:t xml:space="preserve">Authors: </w:t>
      </w:r>
      <w:r>
        <w:rPr>
          <w:b w:val="0"/>
          <w:sz w:val="22"/>
          <w:szCs w:val="22"/>
          <w:lang w:val="en-GB"/>
        </w:rPr>
        <w:t>Shyamolina Ghosh</w:t>
      </w:r>
      <w:r>
        <w:rPr>
          <w:b w:val="0"/>
          <w:sz w:val="22"/>
          <w:szCs w:val="22"/>
          <w:vertAlign w:val="superscript"/>
          <w:lang w:val="en-GB"/>
        </w:rPr>
        <w:t>1</w:t>
      </w:r>
      <w:ins w:id="14" w:author="Tom" w:date="2019-06-28T22:02:00Z">
        <w:r w:rsidR="00826CFE">
          <w:rPr>
            <w:b w:val="0"/>
            <w:sz w:val="22"/>
            <w:szCs w:val="22"/>
            <w:lang w:val="en-GB"/>
          </w:rPr>
          <w:t xml:space="preserve">, Daniel </w:t>
        </w:r>
      </w:ins>
      <w:ins w:id="15" w:author="Tom" w:date="2019-06-28T22:03:00Z">
        <w:r w:rsidR="00826CFE">
          <w:rPr>
            <w:b w:val="0"/>
            <w:sz w:val="22"/>
            <w:szCs w:val="22"/>
            <w:lang w:val="en-GB"/>
          </w:rPr>
          <w:t xml:space="preserve">C. </w:t>
        </w:r>
      </w:ins>
      <w:ins w:id="16" w:author="Tom" w:date="2019-06-28T22:02:00Z">
        <w:r w:rsidR="00826CFE">
          <w:rPr>
            <w:b w:val="0"/>
            <w:sz w:val="22"/>
            <w:szCs w:val="22"/>
            <w:lang w:val="en-GB"/>
          </w:rPr>
          <w:t>Reuman</w:t>
        </w:r>
      </w:ins>
      <w:ins w:id="17" w:author="Tom" w:date="2019-06-28T22:04:00Z">
        <w:r w:rsidR="00826CFE">
          <w:rPr>
            <w:b w:val="0"/>
            <w:sz w:val="22"/>
            <w:szCs w:val="22"/>
            <w:vertAlign w:val="superscript"/>
            <w:lang w:val="en-GB"/>
          </w:rPr>
          <w:t>2</w:t>
        </w:r>
      </w:ins>
      <w:ins w:id="18" w:author="Tom" w:date="2019-06-28T22:03:00Z">
        <w:r w:rsidR="00826CFE">
          <w:rPr>
            <w:b w:val="0"/>
            <w:sz w:val="22"/>
            <w:szCs w:val="22"/>
            <w:lang w:val="en-GB"/>
          </w:rPr>
          <w:t>,</w:t>
        </w:r>
      </w:ins>
      <w:r>
        <w:rPr>
          <w:b w:val="0"/>
          <w:sz w:val="22"/>
          <w:szCs w:val="22"/>
          <w:lang w:val="en-GB"/>
        </w:rPr>
        <w:t xml:space="preserve"> and James D. Bever</w:t>
      </w:r>
      <w:ins w:id="19" w:author="Tom" w:date="2019-06-28T22:04:00Z">
        <w:r w:rsidR="00826CFE">
          <w:rPr>
            <w:b w:val="0"/>
            <w:sz w:val="22"/>
            <w:szCs w:val="22"/>
            <w:vertAlign w:val="superscript"/>
            <w:lang w:val="en-GB"/>
          </w:rPr>
          <w:t>3</w:t>
        </w:r>
      </w:ins>
      <w:del w:id="20" w:author="Tom" w:date="2019-06-28T22:04:00Z">
        <w:r w:rsidDel="00826CFE">
          <w:rPr>
            <w:b w:val="0"/>
            <w:sz w:val="22"/>
            <w:szCs w:val="22"/>
            <w:vertAlign w:val="superscript"/>
            <w:lang w:val="en-GB"/>
          </w:rPr>
          <w:delText>2</w:delText>
        </w:r>
      </w:del>
    </w:p>
    <w:p w14:paraId="7FAAF7E9" w14:textId="77777777" w:rsidR="00FD3325" w:rsidRDefault="00FD3325">
      <w:pPr>
        <w:pStyle w:val="Heading1"/>
        <w:spacing w:before="0" w:after="0" w:line="480" w:lineRule="auto"/>
        <w:jc w:val="both"/>
        <w:rPr>
          <w:b w:val="0"/>
          <w:sz w:val="22"/>
          <w:szCs w:val="22"/>
          <w:vertAlign w:val="superscript"/>
          <w:lang w:val="en-GB"/>
        </w:rPr>
      </w:pPr>
    </w:p>
    <w:p w14:paraId="5CF59DAE" w14:textId="77777777" w:rsidR="00FD3325" w:rsidRDefault="00A93B8D">
      <w:pPr>
        <w:pStyle w:val="Heading1"/>
        <w:spacing w:before="0" w:after="0" w:line="480" w:lineRule="auto"/>
        <w:jc w:val="both"/>
        <w:rPr>
          <w:sz w:val="22"/>
          <w:szCs w:val="22"/>
        </w:rPr>
      </w:pPr>
      <w:r>
        <w:rPr>
          <w:sz w:val="22"/>
          <w:szCs w:val="22"/>
          <w:lang w:val="en-GB"/>
        </w:rPr>
        <w:t xml:space="preserve">Authors Affiliations: </w:t>
      </w:r>
    </w:p>
    <w:p w14:paraId="55AEF5C0" w14:textId="77777777" w:rsidR="00FD3325" w:rsidRDefault="00A93B8D">
      <w:pPr>
        <w:pStyle w:val="Paragraph"/>
        <w:spacing w:before="0" w:line="480" w:lineRule="auto"/>
        <w:ind w:firstLine="0"/>
        <w:jc w:val="both"/>
        <w:rPr>
          <w:ins w:id="21" w:author="Tom" w:date="2019-06-28T22:04:00Z"/>
          <w:sz w:val="22"/>
          <w:szCs w:val="22"/>
          <w:lang w:val="en-GB"/>
        </w:rPr>
      </w:pPr>
      <w:r>
        <w:rPr>
          <w:sz w:val="22"/>
          <w:szCs w:val="22"/>
          <w:vertAlign w:val="superscript"/>
          <w:lang w:val="en-GB"/>
        </w:rPr>
        <w:t>1</w:t>
      </w:r>
      <w:r>
        <w:rPr>
          <w:sz w:val="22"/>
          <w:szCs w:val="22"/>
          <w:lang w:val="en-GB"/>
        </w:rPr>
        <w:t>Department of Ecology and Evolutionary Biology</w:t>
      </w:r>
      <w:r>
        <w:rPr>
          <w:color w:val="24292E"/>
          <w:sz w:val="22"/>
          <w:szCs w:val="22"/>
          <w:shd w:val="clear" w:color="auto" w:fill="FFFFFF"/>
        </w:rPr>
        <w:t xml:space="preserve"> and Kansas Biological Survey</w:t>
      </w:r>
      <w:r>
        <w:rPr>
          <w:sz w:val="22"/>
          <w:szCs w:val="22"/>
          <w:lang w:val="en-GB"/>
        </w:rPr>
        <w:t>, The University of Kansas, 1200 Sunnyside Avenue, Lawrence, KS, 66045, USA</w:t>
      </w:r>
    </w:p>
    <w:p w14:paraId="0B8F2EAC" w14:textId="64000BAD" w:rsidR="00826CFE" w:rsidRPr="00826CFE" w:rsidRDefault="0082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ins w:id="22" w:author="Tom" w:date="2019-06-28T22:04:00Z"/>
          <w:rFonts w:eastAsia="Times New Roman"/>
          <w:color w:val="000000"/>
          <w:sz w:val="22"/>
          <w:szCs w:val="22"/>
          <w:rPrChange w:id="23" w:author="Tom" w:date="2019-06-28T22:05:00Z">
            <w:rPr>
              <w:ins w:id="24" w:author="Tom" w:date="2019-06-28T22:04:00Z"/>
              <w:rFonts w:ascii="Courier New" w:eastAsia="Times New Roman" w:hAnsi="Courier New" w:cs="Courier New"/>
              <w:color w:val="000000"/>
              <w:sz w:val="20"/>
              <w:szCs w:val="20"/>
            </w:rPr>
          </w:rPrChange>
        </w:rPr>
        <w:pPrChange w:id="25" w:author="Tom" w:date="2019-06-28T22:40: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26" w:author="Tom" w:date="2019-06-28T22:05:00Z">
        <w:r w:rsidRPr="00826CFE">
          <w:rPr>
            <w:rFonts w:eastAsia="Times New Roman"/>
            <w:color w:val="000000"/>
            <w:sz w:val="22"/>
            <w:szCs w:val="22"/>
            <w:vertAlign w:val="superscript"/>
            <w:rPrChange w:id="27" w:author="Tom" w:date="2019-06-28T22:05:00Z">
              <w:rPr>
                <w:rFonts w:eastAsia="Times New Roman"/>
                <w:color w:val="000000"/>
                <w:sz w:val="22"/>
                <w:szCs w:val="22"/>
              </w:rPr>
            </w:rPrChange>
          </w:rPr>
          <w:t>2</w:t>
        </w:r>
      </w:ins>
      <w:ins w:id="28" w:author="Tom" w:date="2019-06-28T22:04:00Z">
        <w:r w:rsidRPr="00826CFE">
          <w:rPr>
            <w:rFonts w:eastAsia="Times New Roman"/>
            <w:color w:val="000000"/>
            <w:sz w:val="22"/>
            <w:szCs w:val="22"/>
            <w:rPrChange w:id="29" w:author="Tom" w:date="2019-06-28T22:05:00Z">
              <w:rPr>
                <w:rFonts w:ascii="Courier New" w:eastAsia="Times New Roman" w:hAnsi="Courier New" w:cs="Courier New"/>
                <w:color w:val="000000"/>
                <w:sz w:val="20"/>
                <w:szCs w:val="20"/>
              </w:rPr>
            </w:rPrChange>
          </w:rPr>
          <w:t>Department of Ecology and Evolutionary Biology and Kansas Biological Survey, University of Kansas, Lawrence, KS, 66047, USA; Laboratory of Populations, Rockefeller University, 1230 York Ave, New York, NY, 10065, USA</w:t>
        </w:r>
      </w:ins>
    </w:p>
    <w:p w14:paraId="18E07C9F" w14:textId="617150B3" w:rsidR="00826CFE" w:rsidRPr="00074953" w:rsidDel="00826CFE" w:rsidRDefault="00826CFE">
      <w:pPr>
        <w:pStyle w:val="Paragraph"/>
        <w:spacing w:before="0" w:line="480" w:lineRule="auto"/>
        <w:ind w:firstLine="0"/>
        <w:jc w:val="both"/>
        <w:rPr>
          <w:del w:id="30" w:author="Tom" w:date="2019-06-28T22:05:00Z"/>
          <w:sz w:val="22"/>
          <w:szCs w:val="22"/>
        </w:rPr>
      </w:pPr>
    </w:p>
    <w:p w14:paraId="3416A2EA" w14:textId="0BD581C8" w:rsidR="00FD3325" w:rsidRDefault="00826CFE">
      <w:pPr>
        <w:pStyle w:val="Paragraph"/>
        <w:spacing w:line="480" w:lineRule="auto"/>
        <w:ind w:firstLine="0"/>
        <w:jc w:val="both"/>
        <w:rPr>
          <w:sz w:val="22"/>
          <w:szCs w:val="22"/>
        </w:rPr>
      </w:pPr>
      <w:ins w:id="31" w:author="Tom" w:date="2019-06-28T22:04:00Z">
        <w:r>
          <w:rPr>
            <w:sz w:val="22"/>
            <w:szCs w:val="22"/>
            <w:vertAlign w:val="superscript"/>
            <w:lang w:val="en-GB"/>
          </w:rPr>
          <w:t>3</w:t>
        </w:r>
      </w:ins>
      <w:del w:id="32" w:author="Tom" w:date="2019-06-28T22:04:00Z">
        <w:r w:rsidR="00A93B8D" w:rsidDel="00826CFE">
          <w:rPr>
            <w:sz w:val="22"/>
            <w:szCs w:val="22"/>
            <w:vertAlign w:val="superscript"/>
            <w:lang w:val="en-GB"/>
          </w:rPr>
          <w:delText>2</w:delText>
        </w:r>
      </w:del>
      <w:r w:rsidR="00A93B8D">
        <w:rPr>
          <w:sz w:val="22"/>
          <w:szCs w:val="22"/>
          <w:lang w:val="en-GB"/>
        </w:rPr>
        <w:t xml:space="preserve">Department of Ecology and Evolutionary Biology, The University of Kansas, </w:t>
      </w:r>
      <w:r w:rsidR="00A93B8D">
        <w:rPr>
          <w:sz w:val="22"/>
          <w:szCs w:val="22"/>
        </w:rPr>
        <w:t>1200 Sunnyside Avenue, Lawrence, KS, 66045, USA</w:t>
      </w:r>
    </w:p>
    <w:p w14:paraId="6374AE84" w14:textId="77777777" w:rsidR="00FD3325" w:rsidRDefault="00FD3325">
      <w:pPr>
        <w:pStyle w:val="Paragraph"/>
        <w:spacing w:line="480" w:lineRule="auto"/>
        <w:ind w:firstLine="0"/>
        <w:jc w:val="both"/>
        <w:rPr>
          <w:sz w:val="22"/>
          <w:szCs w:val="22"/>
        </w:rPr>
      </w:pPr>
    </w:p>
    <w:p w14:paraId="0E57F10C" w14:textId="77777777" w:rsidR="00FD3325" w:rsidRDefault="00A93B8D">
      <w:pPr>
        <w:pStyle w:val="Paragraph"/>
        <w:spacing w:line="480" w:lineRule="auto"/>
        <w:ind w:firstLine="0"/>
        <w:jc w:val="both"/>
      </w:pPr>
      <w:r>
        <w:rPr>
          <w:b/>
          <w:sz w:val="22"/>
          <w:szCs w:val="22"/>
          <w:lang w:val="en-GB"/>
        </w:rPr>
        <w:t>Corresponding Author:</w:t>
      </w:r>
      <w:r>
        <w:rPr>
          <w:sz w:val="22"/>
          <w:szCs w:val="22"/>
          <w:lang w:val="en-GB"/>
        </w:rPr>
        <w:t xml:space="preserve"> James D. Bever; Department of Ecology and Evolutionary Biology, The University of Kansas, 1200 Sunnyside Avenue, Lawrence, KS, 66045, USA; </w:t>
      </w:r>
      <w:hyperlink r:id="rId7">
        <w:r>
          <w:rPr>
            <w:rStyle w:val="InternetLink"/>
            <w:color w:val="202124"/>
            <w:sz w:val="22"/>
            <w:szCs w:val="22"/>
            <w:lang w:val="en-GB"/>
          </w:rPr>
          <w:t>jbever@ku.edu</w:t>
        </w:r>
      </w:hyperlink>
      <w:r>
        <w:rPr>
          <w:rStyle w:val="InternetLink"/>
          <w:color w:val="202124"/>
          <w:sz w:val="22"/>
          <w:szCs w:val="22"/>
          <w:lang w:val="en-GB"/>
        </w:rPr>
        <w:t xml:space="preserve"> </w:t>
      </w:r>
    </w:p>
    <w:p w14:paraId="5EC70CD5" w14:textId="77777777" w:rsidR="00FD3325" w:rsidRDefault="00FD3325">
      <w:pPr>
        <w:pStyle w:val="Paragraph"/>
        <w:spacing w:line="480" w:lineRule="auto"/>
        <w:ind w:firstLine="0"/>
        <w:jc w:val="both"/>
        <w:rPr>
          <w:rStyle w:val="InternetLink"/>
          <w:color w:val="202124"/>
          <w:sz w:val="22"/>
          <w:szCs w:val="22"/>
          <w:lang w:val="en-GB"/>
        </w:rPr>
      </w:pPr>
    </w:p>
    <w:p w14:paraId="15443F6B" w14:textId="77777777" w:rsidR="00FD3325" w:rsidRDefault="00FD3325">
      <w:pPr>
        <w:pStyle w:val="Paragraph"/>
        <w:spacing w:line="480" w:lineRule="auto"/>
        <w:ind w:firstLine="0"/>
        <w:jc w:val="both"/>
        <w:rPr>
          <w:rStyle w:val="InternetLink"/>
          <w:color w:val="202124"/>
          <w:sz w:val="22"/>
          <w:szCs w:val="22"/>
          <w:lang w:val="en-GB"/>
        </w:rPr>
      </w:pPr>
    </w:p>
    <w:p w14:paraId="76419EE5" w14:textId="77777777" w:rsidR="00FD3325" w:rsidRDefault="00FB4AEF">
      <w:pPr>
        <w:pStyle w:val="Paragraph"/>
        <w:spacing w:line="480" w:lineRule="auto"/>
        <w:ind w:firstLine="0"/>
        <w:jc w:val="both"/>
        <w:rPr>
          <w:rStyle w:val="InternetLink"/>
          <w:color w:val="202124"/>
          <w:sz w:val="22"/>
          <w:szCs w:val="22"/>
          <w:lang w:val="en-GB"/>
        </w:rPr>
      </w:pPr>
      <w:ins w:id="33" w:author="Jim Bever" w:date="2019-04-18T15:42:00Z">
        <w:r>
          <w:rPr>
            <w:rStyle w:val="InternetLink"/>
            <w:color w:val="202124"/>
            <w:sz w:val="22"/>
            <w:szCs w:val="22"/>
            <w:lang w:val="en-GB"/>
          </w:rPr>
          <w:t>Short Title:  Preferential Allocation and Symbiont Competition</w:t>
        </w:r>
      </w:ins>
    </w:p>
    <w:p w14:paraId="4E79ABC7" w14:textId="77777777" w:rsidR="00FD3325" w:rsidRDefault="00FD3325">
      <w:pPr>
        <w:pStyle w:val="Paragraph"/>
        <w:spacing w:line="480" w:lineRule="auto"/>
        <w:ind w:firstLine="0"/>
        <w:jc w:val="both"/>
        <w:rPr>
          <w:rStyle w:val="InternetLink"/>
          <w:color w:val="202124"/>
          <w:sz w:val="22"/>
          <w:szCs w:val="22"/>
          <w:lang w:val="en-GB"/>
        </w:rPr>
      </w:pPr>
    </w:p>
    <w:p w14:paraId="2CBFE369" w14:textId="652FC587" w:rsidR="00FD3325" w:rsidRDefault="00A93B8D">
      <w:pPr>
        <w:pStyle w:val="Paragraph"/>
        <w:spacing w:line="480" w:lineRule="auto"/>
        <w:ind w:firstLine="0"/>
        <w:jc w:val="both"/>
        <w:rPr>
          <w:sz w:val="22"/>
          <w:szCs w:val="22"/>
        </w:rPr>
      </w:pPr>
      <w:del w:id="34" w:author="Tom" w:date="2019-06-28T22:06:00Z">
        <w:r w:rsidDel="00826CFE">
          <w:rPr>
            <w:rStyle w:val="InternetLink"/>
            <w:b/>
            <w:bCs/>
            <w:color w:val="FF33FF"/>
            <w:sz w:val="22"/>
            <w:szCs w:val="22"/>
            <w:u w:val="none"/>
            <w:lang w:val="en-GB"/>
          </w:rPr>
          <w:lastRenderedPageBreak/>
          <w:delTex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delText>
        </w:r>
      </w:del>
      <w:r>
        <w:br w:type="page"/>
      </w:r>
    </w:p>
    <w:p w14:paraId="5883FF1F" w14:textId="5227F552" w:rsidR="00FD3325" w:rsidRDefault="00A93B8D">
      <w:pPr>
        <w:spacing w:line="480" w:lineRule="auto"/>
        <w:jc w:val="both"/>
        <w:rPr>
          <w:sz w:val="22"/>
          <w:szCs w:val="22"/>
        </w:rPr>
      </w:pPr>
      <w:r>
        <w:rPr>
          <w:b/>
          <w:sz w:val="22"/>
          <w:szCs w:val="22"/>
          <w:lang w:val="de-DE"/>
        </w:rPr>
        <w:lastRenderedPageBreak/>
        <w:t>Abstract</w:t>
      </w:r>
      <w:ins w:id="35" w:author="Tom" w:date="2019-04-17T11:47:00Z">
        <w:r w:rsidR="0099768A">
          <w:rPr>
            <w:b/>
            <w:sz w:val="22"/>
            <w:szCs w:val="22"/>
            <w:lang w:val="de-DE"/>
          </w:rPr>
          <w:t xml:space="preserve"> </w:t>
        </w:r>
      </w:ins>
    </w:p>
    <w:p w14:paraId="5ADF2925" w14:textId="77777777" w:rsidR="00FD3325" w:rsidRDefault="002135B3">
      <w:pPr>
        <w:pStyle w:val="Body"/>
        <w:spacing w:line="480" w:lineRule="auto"/>
        <w:jc w:val="both"/>
        <w:rPr>
          <w:rFonts w:cs="Times New Roman"/>
          <w:sz w:val="22"/>
          <w:szCs w:val="22"/>
        </w:rPr>
      </w:pPr>
      <w:ins w:id="36" w:author="Jim Bever" w:date="2019-04-18T15:45:00Z">
        <w:r>
          <w:rPr>
            <w:rFonts w:cs="Times New Roman"/>
            <w:sz w:val="22"/>
            <w:szCs w:val="22"/>
          </w:rPr>
          <w:t xml:space="preserve">Simple arguments on stability of mutualism predict coexistence of symbionts of </w:t>
        </w:r>
      </w:ins>
      <w:ins w:id="37" w:author="Jim Bever" w:date="2019-04-18T17:40:00Z">
        <w:r w:rsidR="000149F8">
          <w:rPr>
            <w:rFonts w:cs="Times New Roman"/>
            <w:sz w:val="22"/>
            <w:szCs w:val="22"/>
          </w:rPr>
          <w:t>varying</w:t>
        </w:r>
      </w:ins>
      <w:ins w:id="38" w:author="Jim Bever" w:date="2019-04-18T15:45:00Z">
        <w:r>
          <w:rPr>
            <w:rFonts w:cs="Times New Roman"/>
            <w:sz w:val="22"/>
            <w:szCs w:val="22"/>
          </w:rPr>
          <w:t xml:space="preserve"> quality shoul</w:t>
        </w:r>
      </w:ins>
      <w:ins w:id="39" w:author="Jim Bever" w:date="2019-04-18T15:46:00Z">
        <w:r>
          <w:rPr>
            <w:rFonts w:cs="Times New Roman"/>
            <w:sz w:val="22"/>
            <w:szCs w:val="22"/>
          </w:rPr>
          <w:t xml:space="preserve">d be rare, yet </w:t>
        </w:r>
      </w:ins>
      <w:ins w:id="40" w:author="Jim Bever" w:date="2019-04-18T17:40:00Z">
        <w:r w:rsidR="000149F8">
          <w:rPr>
            <w:rFonts w:cs="Times New Roman"/>
            <w:sz w:val="22"/>
            <w:szCs w:val="22"/>
          </w:rPr>
          <w:t xml:space="preserve">diverse </w:t>
        </w:r>
      </w:ins>
      <w:ins w:id="41" w:author="Jim Bever" w:date="2019-04-18T15:46:00Z">
        <w:r>
          <w:rPr>
            <w:rFonts w:cs="Times New Roman"/>
            <w:sz w:val="22"/>
            <w:szCs w:val="22"/>
          </w:rPr>
          <w:t>symbiont</w:t>
        </w:r>
      </w:ins>
      <w:ins w:id="42" w:author="Jim Bever" w:date="2019-04-18T17:39:00Z">
        <w:r w:rsidR="000149F8">
          <w:rPr>
            <w:rFonts w:cs="Times New Roman"/>
            <w:sz w:val="22"/>
            <w:szCs w:val="22"/>
          </w:rPr>
          <w:t xml:space="preserve">s </w:t>
        </w:r>
      </w:ins>
      <w:ins w:id="43" w:author="Jim Bever" w:date="2019-04-18T17:31:00Z">
        <w:r w:rsidR="00BE2175">
          <w:rPr>
            <w:rFonts w:cs="Times New Roman"/>
            <w:sz w:val="22"/>
            <w:szCs w:val="22"/>
          </w:rPr>
          <w:t>are commonly observed within roots of individual plants</w:t>
        </w:r>
      </w:ins>
      <w:ins w:id="44" w:author="Jim Bever" w:date="2019-04-18T15:46:00Z">
        <w:r w:rsidR="000149F8">
          <w:rPr>
            <w:rFonts w:cs="Times New Roman"/>
            <w:sz w:val="22"/>
            <w:szCs w:val="22"/>
          </w:rPr>
          <w:t>.</w:t>
        </w:r>
        <w:r>
          <w:rPr>
            <w:rFonts w:cs="Times New Roman"/>
            <w:sz w:val="22"/>
            <w:szCs w:val="22"/>
          </w:rPr>
          <w:t xml:space="preserve"> </w:t>
        </w:r>
      </w:ins>
      <w:ins w:id="45" w:author="Jim Bever" w:date="2019-04-18T15:47:00Z">
        <w:r>
          <w:rPr>
            <w:rFonts w:cs="Times New Roman"/>
            <w:sz w:val="22"/>
            <w:szCs w:val="22"/>
          </w:rPr>
          <w:t xml:space="preserve">We explore this paradox by </w:t>
        </w:r>
      </w:ins>
      <w:ins w:id="46" w:author="Jim Bever" w:date="2019-04-18T15:48:00Z">
        <w:r>
          <w:rPr>
            <w:rFonts w:cs="Times New Roman"/>
            <w:sz w:val="22"/>
            <w:szCs w:val="22"/>
          </w:rPr>
          <w:t>evaluating</w:t>
        </w:r>
      </w:ins>
      <w:ins w:id="47" w:author="Jim Bever" w:date="2019-04-18T15:47:00Z">
        <w:r>
          <w:rPr>
            <w:rFonts w:cs="Times New Roman"/>
            <w:sz w:val="22"/>
            <w:szCs w:val="22"/>
          </w:rPr>
          <w:t xml:space="preserve"> </w:t>
        </w:r>
      </w:ins>
      <w:ins w:id="48" w:author="Jim Bever" w:date="2019-04-18T15:48:00Z">
        <w:r>
          <w:rPr>
            <w:rFonts w:cs="Times New Roman"/>
            <w:sz w:val="22"/>
            <w:szCs w:val="22"/>
          </w:rPr>
          <w:t>the dynamics generated by symbiont competition</w:t>
        </w:r>
      </w:ins>
      <w:ins w:id="49" w:author="Jim Bever" w:date="2019-04-18T15:49:00Z">
        <w:r>
          <w:rPr>
            <w:rFonts w:cs="Times New Roman"/>
            <w:sz w:val="22"/>
            <w:szCs w:val="22"/>
          </w:rPr>
          <w:t xml:space="preserve"> for plant resources</w:t>
        </w:r>
      </w:ins>
      <w:ins w:id="50" w:author="Jim Bever" w:date="2019-04-18T15:57:00Z">
        <w:r w:rsidR="007B4E7D">
          <w:rPr>
            <w:rFonts w:cs="Times New Roman"/>
            <w:sz w:val="22"/>
            <w:szCs w:val="22"/>
          </w:rPr>
          <w:t xml:space="preserve"> and plant preferential allocation to the most beneficial symbiont</w:t>
        </w:r>
      </w:ins>
      <w:ins w:id="51" w:author="Jim Bever" w:date="2019-04-18T17:41:00Z">
        <w:r w:rsidR="000149F8">
          <w:rPr>
            <w:rFonts w:cs="Times New Roman"/>
            <w:sz w:val="22"/>
            <w:szCs w:val="22"/>
          </w:rPr>
          <w:t xml:space="preserve"> using </w:t>
        </w:r>
      </w:ins>
      <w:ins w:id="52" w:author="Jim Bever" w:date="2019-04-18T17:32:00Z">
        <w:r w:rsidR="00BE2175">
          <w:rPr>
            <w:rFonts w:cs="Times New Roman"/>
            <w:sz w:val="22"/>
            <w:szCs w:val="22"/>
          </w:rPr>
          <w:t>a series of differential</w:t>
        </w:r>
      </w:ins>
      <w:ins w:id="53" w:author="Jim Bever" w:date="2019-04-18T17:33:00Z">
        <w:r w:rsidR="00BE2175">
          <w:rPr>
            <w:rFonts w:cs="Times New Roman"/>
            <w:sz w:val="22"/>
            <w:szCs w:val="22"/>
          </w:rPr>
          <w:t xml:space="preserve"> equations representing the densities of mutualistic and non-mutualistic symbionts and the level of preferentially allocated and non-preferentially allocated resources f</w:t>
        </w:r>
        <w:r w:rsidR="000149F8">
          <w:rPr>
            <w:rFonts w:cs="Times New Roman"/>
            <w:sz w:val="22"/>
            <w:szCs w:val="22"/>
          </w:rPr>
          <w:t>or which the symbionts compete.</w:t>
        </w:r>
        <w:r w:rsidR="00BE2175">
          <w:rPr>
            <w:rFonts w:cs="Times New Roman"/>
            <w:sz w:val="22"/>
            <w:szCs w:val="22"/>
          </w:rPr>
          <w:t xml:space="preserve"> </w:t>
        </w:r>
      </w:ins>
      <w:ins w:id="54" w:author="Jim Bever" w:date="2019-04-18T15:49:00Z">
        <w:r>
          <w:rPr>
            <w:rFonts w:cs="Times New Roman"/>
            <w:sz w:val="22"/>
            <w:szCs w:val="22"/>
          </w:rPr>
          <w:t>We find that</w:t>
        </w:r>
      </w:ins>
      <w:ins w:id="55" w:author="Jim Bever" w:date="2019-04-18T15:50:00Z">
        <w:r>
          <w:rPr>
            <w:rFonts w:cs="Times New Roman"/>
            <w:sz w:val="22"/>
            <w:szCs w:val="22"/>
          </w:rPr>
          <w:t xml:space="preserve"> </w:t>
        </w:r>
      </w:ins>
      <w:ins w:id="56" w:author="Jim Bever" w:date="2019-04-18T15:54:00Z">
        <w:r w:rsidR="007B4E7D">
          <w:rPr>
            <w:rFonts w:cs="Times New Roman"/>
            <w:sz w:val="22"/>
            <w:szCs w:val="22"/>
          </w:rPr>
          <w:t xml:space="preserve">plant </w:t>
        </w:r>
      </w:ins>
      <w:ins w:id="57" w:author="Jim Bever" w:date="2019-04-18T15:50:00Z">
        <w:r>
          <w:rPr>
            <w:rFonts w:cs="Times New Roman"/>
            <w:sz w:val="22"/>
            <w:szCs w:val="22"/>
          </w:rPr>
          <w:t>preferential allocation and</w:t>
        </w:r>
      </w:ins>
      <w:ins w:id="58" w:author="Jim Bever" w:date="2019-04-18T15:49:00Z">
        <w:r>
          <w:rPr>
            <w:rFonts w:cs="Times New Roman"/>
            <w:sz w:val="22"/>
            <w:szCs w:val="22"/>
          </w:rPr>
          <w:t xml:space="preserve"> costs of mutualism</w:t>
        </w:r>
      </w:ins>
      <w:ins w:id="59" w:author="Jim Bever" w:date="2019-04-18T15:54:00Z">
        <w:r w:rsidR="007B4E7D">
          <w:rPr>
            <w:rFonts w:cs="Times New Roman"/>
            <w:sz w:val="22"/>
            <w:szCs w:val="22"/>
          </w:rPr>
          <w:t xml:space="preserve"> will generate resource specialization that </w:t>
        </w:r>
      </w:ins>
      <w:ins w:id="60" w:author="Jim Bever" w:date="2019-04-18T17:28:00Z">
        <w:r w:rsidR="00BE2175">
          <w:rPr>
            <w:rFonts w:cs="Times New Roman"/>
            <w:sz w:val="22"/>
            <w:szCs w:val="22"/>
          </w:rPr>
          <w:t>makes coexistence</w:t>
        </w:r>
      </w:ins>
      <w:ins w:id="61" w:author="Jim Bever" w:date="2019-04-18T17:29:00Z">
        <w:r w:rsidR="00BE2175">
          <w:rPr>
            <w:rFonts w:cs="Times New Roman"/>
            <w:sz w:val="22"/>
            <w:szCs w:val="22"/>
          </w:rPr>
          <w:t xml:space="preserve"> of </w:t>
        </w:r>
      </w:ins>
      <w:ins w:id="62" w:author="Jim Bever" w:date="2019-04-18T17:42:00Z">
        <w:r w:rsidR="000149F8">
          <w:rPr>
            <w:rFonts w:cs="Times New Roman"/>
            <w:sz w:val="22"/>
            <w:szCs w:val="22"/>
          </w:rPr>
          <w:t xml:space="preserve">beneficial and non-beneficial </w:t>
        </w:r>
      </w:ins>
      <w:ins w:id="63" w:author="Jim Bever" w:date="2019-04-18T17:29:00Z">
        <w:r w:rsidR="00BE2175">
          <w:rPr>
            <w:rFonts w:cs="Times New Roman"/>
            <w:sz w:val="22"/>
            <w:szCs w:val="22"/>
          </w:rPr>
          <w:t xml:space="preserve">symbionts </w:t>
        </w:r>
      </w:ins>
      <w:ins w:id="64" w:author="Jim Bever" w:date="2019-04-18T17:28:00Z">
        <w:r w:rsidR="00BE2175">
          <w:rPr>
            <w:rFonts w:cs="Times New Roman"/>
            <w:sz w:val="22"/>
            <w:szCs w:val="22"/>
          </w:rPr>
          <w:t>possible</w:t>
        </w:r>
      </w:ins>
      <w:ins w:id="65" w:author="Jim Bever" w:date="2019-04-18T17:42:00Z">
        <w:r w:rsidR="000149F8">
          <w:rPr>
            <w:rFonts w:cs="Times New Roman"/>
            <w:sz w:val="22"/>
            <w:szCs w:val="22"/>
          </w:rPr>
          <w:t>,</w:t>
        </w:r>
      </w:ins>
      <w:ins w:id="66" w:author="Jim Bever" w:date="2019-04-18T15:53:00Z">
        <w:r w:rsidR="007B4E7D">
          <w:rPr>
            <w:rFonts w:cs="Times New Roman"/>
            <w:sz w:val="22"/>
            <w:szCs w:val="22"/>
          </w:rPr>
          <w:t xml:space="preserve"> and that</w:t>
        </w:r>
      </w:ins>
      <w:ins w:id="67" w:author="Jim Bever" w:date="2019-04-18T17:29:00Z">
        <w:r w:rsidR="00BE2175">
          <w:rPr>
            <w:rFonts w:cs="Times New Roman"/>
            <w:sz w:val="22"/>
            <w:szCs w:val="22"/>
          </w:rPr>
          <w:t xml:space="preserve"> coexistence becomes likely due to</w:t>
        </w:r>
      </w:ins>
      <w:ins w:id="68" w:author="Jim Bever" w:date="2019-04-18T15:53:00Z">
        <w:r w:rsidR="007B4E7D">
          <w:rPr>
            <w:rFonts w:cs="Times New Roman"/>
            <w:sz w:val="22"/>
            <w:szCs w:val="22"/>
          </w:rPr>
          <w:t xml:space="preserve"> </w:t>
        </w:r>
      </w:ins>
      <w:ins w:id="69" w:author="Jim Bever" w:date="2019-04-18T15:49:00Z">
        <w:r>
          <w:rPr>
            <w:rFonts w:cs="Times New Roman"/>
            <w:sz w:val="22"/>
            <w:szCs w:val="22"/>
          </w:rPr>
          <w:t>negative physiological feedback in plant preferential allocation</w:t>
        </w:r>
      </w:ins>
      <w:ins w:id="70" w:author="Jim Bever" w:date="2019-04-18T15:55:00Z">
        <w:r w:rsidR="007B4E7D">
          <w:rPr>
            <w:rFonts w:cs="Times New Roman"/>
            <w:sz w:val="22"/>
            <w:szCs w:val="22"/>
          </w:rPr>
          <w:t>.</w:t>
        </w:r>
      </w:ins>
      <w:ins w:id="71" w:author="Jim Bever" w:date="2019-04-18T17:30:00Z">
        <w:r w:rsidR="00BE2175">
          <w:rPr>
            <w:rFonts w:cs="Times New Roman"/>
            <w:sz w:val="22"/>
            <w:szCs w:val="22"/>
          </w:rPr>
          <w:t xml:space="preserve"> </w:t>
        </w:r>
      </w:ins>
      <w:ins w:id="72" w:author="Jim Bever" w:date="2019-04-18T17:43:00Z">
        <w:r w:rsidR="000149F8">
          <w:rPr>
            <w:rFonts w:cs="Times New Roman"/>
            <w:sz w:val="22"/>
            <w:szCs w:val="22"/>
          </w:rPr>
          <w:t xml:space="preserve">We find that </w:t>
        </w:r>
      </w:ins>
      <w:ins w:id="73" w:author="Jim Bever" w:date="2019-04-18T17:44:00Z">
        <w:r w:rsidR="000149F8">
          <w:rPr>
            <w:rFonts w:cs="Times New Roman"/>
            <w:sz w:val="22"/>
            <w:szCs w:val="22"/>
          </w:rPr>
          <w:t>biologically realistic models of plant physiology and symbiont competition predict that</w:t>
        </w:r>
      </w:ins>
      <w:ins w:id="74" w:author="Jim Bever" w:date="2019-04-18T17:35:00Z">
        <w:r w:rsidR="00BE2175">
          <w:rPr>
            <w:rFonts w:cs="Times New Roman"/>
            <w:sz w:val="22"/>
            <w:szCs w:val="22"/>
          </w:rPr>
          <w:t xml:space="preserve"> that </w:t>
        </w:r>
      </w:ins>
      <w:ins w:id="75" w:author="Jim Bever" w:date="2019-04-18T17:37:00Z">
        <w:r w:rsidR="00BE2175">
          <w:rPr>
            <w:rFonts w:cs="Times New Roman"/>
            <w:sz w:val="22"/>
            <w:szCs w:val="22"/>
          </w:rPr>
          <w:t>c</w:t>
        </w:r>
      </w:ins>
      <w:ins w:id="76" w:author="Jim Bever" w:date="2019-04-18T17:36:00Z">
        <w:r w:rsidR="00BE2175">
          <w:rPr>
            <w:rFonts w:cs="Times New Roman"/>
            <w:sz w:val="22"/>
            <w:szCs w:val="22"/>
          </w:rPr>
          <w:t>oexistence of beneficial and non-beneficial symbionts should be common</w:t>
        </w:r>
      </w:ins>
      <w:ins w:id="77" w:author="Jim Bever" w:date="2019-04-18T17:44:00Z">
        <w:r w:rsidR="000149F8">
          <w:rPr>
            <w:rFonts w:cs="Times New Roman"/>
            <w:sz w:val="22"/>
            <w:szCs w:val="22"/>
          </w:rPr>
          <w:t xml:space="preserve"> and that </w:t>
        </w:r>
      </w:ins>
      <w:ins w:id="78" w:author="Jim Bever" w:date="2019-04-18T17:37:00Z">
        <w:r w:rsidR="00BE2175">
          <w:rPr>
            <w:rFonts w:cs="Times New Roman"/>
            <w:sz w:val="22"/>
            <w:szCs w:val="22"/>
          </w:rPr>
          <w:t>mutualistic density and relative abundance should increase</w:t>
        </w:r>
      </w:ins>
      <w:ins w:id="79" w:author="Jim Bever" w:date="2019-04-18T17:38:00Z">
        <w:r w:rsidR="00BE2175">
          <w:rPr>
            <w:rFonts w:cs="Times New Roman"/>
            <w:sz w:val="22"/>
            <w:szCs w:val="22"/>
          </w:rPr>
          <w:t xml:space="preserve"> in proportion to </w:t>
        </w:r>
      </w:ins>
      <w:ins w:id="80" w:author="Jim Bever" w:date="2019-04-18T17:39:00Z">
        <w:r w:rsidR="000149F8">
          <w:rPr>
            <w:rFonts w:cs="Times New Roman"/>
            <w:sz w:val="22"/>
            <w:szCs w:val="22"/>
          </w:rPr>
          <w:t>the needs of its host</w:t>
        </w:r>
      </w:ins>
      <w:ins w:id="81" w:author="Jim Bever" w:date="2019-04-18T17:45:00Z">
        <w:r w:rsidR="000149F8">
          <w:rPr>
            <w:rFonts w:cs="Times New Roman"/>
            <w:sz w:val="22"/>
            <w:szCs w:val="22"/>
          </w:rPr>
          <w:t>.</w:t>
        </w:r>
      </w:ins>
    </w:p>
    <w:p w14:paraId="3E3A44F6" w14:textId="77777777" w:rsidR="00FD3325" w:rsidRDefault="00FD3325">
      <w:pPr>
        <w:pStyle w:val="Body"/>
        <w:spacing w:line="480" w:lineRule="auto"/>
        <w:jc w:val="both"/>
        <w:rPr>
          <w:rFonts w:cs="Times New Roman"/>
          <w:sz w:val="22"/>
          <w:szCs w:val="22"/>
        </w:rPr>
      </w:pPr>
    </w:p>
    <w:p w14:paraId="5C746702" w14:textId="77777777" w:rsidR="00FD3325" w:rsidRDefault="00A93B8D">
      <w:pPr>
        <w:pStyle w:val="Body"/>
        <w:spacing w:line="480" w:lineRule="auto"/>
        <w:jc w:val="both"/>
        <w:outlineLvl w:val="0"/>
        <w:rPr>
          <w:rFonts w:cs="Times New Roman"/>
          <w:sz w:val="22"/>
          <w:szCs w:val="22"/>
        </w:rPr>
      </w:pPr>
      <w:r>
        <w:rPr>
          <w:rFonts w:cs="Times New Roman"/>
          <w:b/>
          <w:sz w:val="22"/>
          <w:szCs w:val="22"/>
        </w:rPr>
        <w:t>Keywords</w:t>
      </w:r>
      <w:r>
        <w:rPr>
          <w:rFonts w:cs="Times New Roman"/>
          <w:sz w:val="22"/>
          <w:szCs w:val="22"/>
        </w:rPr>
        <w:t>: preferential allocation, resource competition, species coexistence.</w:t>
      </w:r>
    </w:p>
    <w:p w14:paraId="78A0A92A" w14:textId="77777777" w:rsidR="00FD3325" w:rsidRDefault="00A93B8D">
      <w:pPr>
        <w:pStyle w:val="Body"/>
        <w:spacing w:line="480" w:lineRule="auto"/>
        <w:jc w:val="both"/>
        <w:rPr>
          <w:rFonts w:cs="Times New Roman"/>
          <w:sz w:val="22"/>
          <w:szCs w:val="22"/>
        </w:rPr>
      </w:pPr>
      <w:r>
        <w:br w:type="page"/>
      </w:r>
    </w:p>
    <w:p w14:paraId="4686B09C" w14:textId="77777777" w:rsidR="00FD3325" w:rsidRDefault="00A93B8D">
      <w:pPr>
        <w:pStyle w:val="Body"/>
        <w:spacing w:line="480" w:lineRule="auto"/>
        <w:jc w:val="both"/>
        <w:outlineLvl w:val="0"/>
        <w:rPr>
          <w:rFonts w:cs="Times New Roman"/>
          <w:sz w:val="22"/>
          <w:szCs w:val="22"/>
        </w:rPr>
      </w:pPr>
      <w:r>
        <w:rPr>
          <w:rFonts w:cs="Times New Roman"/>
          <w:b/>
          <w:sz w:val="22"/>
          <w:szCs w:val="22"/>
          <w:lang w:val="fr-FR"/>
        </w:rPr>
        <w:lastRenderedPageBreak/>
        <w:t>Introduction</w:t>
      </w:r>
    </w:p>
    <w:p w14:paraId="3832305B" w14:textId="77777777" w:rsidR="00FD3325" w:rsidRDefault="00A93B8D">
      <w:pPr>
        <w:pStyle w:val="Body"/>
        <w:spacing w:line="480" w:lineRule="auto"/>
        <w:jc w:val="both"/>
        <w:outlineLvl w:val="0"/>
        <w:rPr>
          <w:rFonts w:cs="Times New Roman"/>
          <w:color w:val="00000A"/>
          <w:sz w:val="22"/>
          <w:szCs w:val="22"/>
        </w:rPr>
      </w:pPr>
      <w:r>
        <w:rPr>
          <w:rFonts w:cs="Times New Roman"/>
          <w:color w:val="00000A"/>
          <w:sz w:val="22"/>
          <w:szCs w:val="22"/>
        </w:rP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w:t>
      </w:r>
      <w:ins w:id="82" w:author="Jim Bever" w:date="2019-05-17T15:38:00Z">
        <w:r w:rsidR="00A53F47">
          <w:rPr>
            <w:rFonts w:cs="Times New Roman"/>
            <w:color w:val="00000A"/>
            <w:sz w:val="22"/>
            <w:szCs w:val="22"/>
          </w:rPr>
          <w:t>-</w:t>
        </w:r>
      </w:ins>
      <w:del w:id="83" w:author="Jim Bever" w:date="2019-05-17T15:38:00Z">
        <w:r w:rsidDel="00A53F47">
          <w:rPr>
            <w:rFonts w:cs="Times New Roman"/>
            <w:color w:val="00000A"/>
            <w:sz w:val="22"/>
            <w:szCs w:val="22"/>
          </w:rPr>
          <w:delText xml:space="preserve"> </w:delText>
        </w:r>
      </w:del>
      <w:r>
        <w:rPr>
          <w:rFonts w:cs="Times New Roman"/>
          <w:color w:val="00000A"/>
          <w:sz w:val="22"/>
          <w:szCs w:val="22"/>
        </w:rPr>
        <w:t xml:space="preserve">mutualist fitness will be greater than mutualist fitness and mutualism should decline.  Recent demonstration of host preferential allocation to, and sanctions of, symbionts </w:t>
      </w:r>
      <w:r w:rsidR="00C1133F">
        <w:rPr>
          <w:rFonts w:cs="Times New Roman"/>
          <w:color w:val="00000A"/>
          <w:sz w:val="22"/>
          <w:szCs w:val="22"/>
        </w:rPr>
        <w:fldChar w:fldCharType="begin">
          <w:fldData xml:space="preserve">PEVuZE5vdGU+PENpdGU+PEF1dGhvcj5CZXZlcjwvQXV0aG9yPjxZZWFyPjIwMDk8L1llYXI+PFJl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</w:fldData>
        </w:fldChar>
      </w:r>
      <w:r w:rsidR="00F637C1">
        <w:rPr>
          <w:rFonts w:cs="Times New Roman"/>
          <w:color w:val="00000A"/>
          <w:sz w:val="22"/>
          <w:szCs w:val="22"/>
        </w:rPr>
        <w:instrText xml:space="preserve"> ADDIN EN.CITE </w:instrText>
      </w:r>
      <w:r w:rsidR="00F637C1">
        <w:rPr>
          <w:rFonts w:cs="Times New Roman"/>
          <w:color w:val="00000A"/>
          <w:sz w:val="22"/>
          <w:szCs w:val="22"/>
        </w:rPr>
        <w:fldChar w:fldCharType="begin">
          <w:fldData xml:space="preserve">PEVuZE5vdGU+PENpdGU+PEF1dGhvcj5CZXZlcjwvQXV0aG9yPjxZZWFyPjIwMDk8L1llYXI+PFJl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</w:fldData>
        </w:fldChar>
      </w:r>
      <w:r w:rsidR="00F637C1">
        <w:rPr>
          <w:rFonts w:cs="Times New Roman"/>
          <w:color w:val="00000A"/>
          <w:sz w:val="22"/>
          <w:szCs w:val="22"/>
        </w:rPr>
        <w:instrText xml:space="preserve"> ADDIN EN.CITE.DATA </w:instrText>
      </w:r>
      <w:r w:rsidR="00F637C1">
        <w:rPr>
          <w:rFonts w:cs="Times New Roman"/>
          <w:color w:val="00000A"/>
          <w:sz w:val="22"/>
          <w:szCs w:val="22"/>
        </w:rPr>
      </w:r>
      <w:r w:rsidR="00F637C1">
        <w:rPr>
          <w:rFonts w:cs="Times New Roman"/>
          <w:color w:val="00000A"/>
          <w:sz w:val="22"/>
          <w:szCs w:val="22"/>
        </w:rPr>
        <w:fldChar w:fldCharType="end"/>
      </w:r>
      <w:r w:rsidR="00C1133F">
        <w:rPr>
          <w:rFonts w:cs="Times New Roman"/>
          <w:color w:val="00000A"/>
          <w:sz w:val="22"/>
          <w:szCs w:val="22"/>
        </w:rPr>
      </w:r>
      <w:r w:rsidR="00C1133F">
        <w:rPr>
          <w:rFonts w:cs="Times New Roman"/>
          <w:color w:val="00000A"/>
          <w:sz w:val="22"/>
          <w:szCs w:val="22"/>
        </w:rPr>
        <w:fldChar w:fldCharType="separate"/>
      </w:r>
      <w:r w:rsidR="00F637C1">
        <w:rPr>
          <w:rFonts w:cs="Times New Roman"/>
          <w:noProof/>
          <w:color w:val="00000A"/>
          <w:sz w:val="22"/>
          <w:szCs w:val="22"/>
        </w:rPr>
        <w:t>(Bever et al. 2009; Jandér and Herre 2010; Ji and Bever 2015; Kiers et al. 2011)</w:t>
      </w:r>
      <w:r w:rsidR="00C1133F">
        <w:rPr>
          <w:rFonts w:cs="Times New Roman"/>
          <w:color w:val="00000A"/>
          <w:sz w:val="22"/>
          <w:szCs w:val="22"/>
        </w:rPr>
        <w:fldChar w:fldCharType="end"/>
      </w:r>
      <w:r>
        <w:rPr>
          <w:rFonts w:cs="Times New Roman"/>
          <w:color w:val="00000A"/>
          <w:sz w:val="22"/>
          <w:szCs w:val="22"/>
        </w:rPr>
        <w:t xml:space="preserve"> 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w:t>
      </w:r>
      <w:del w:id="84" w:author="Jim Bever" w:date="2019-05-17T15:39:00Z">
        <w:r w:rsidDel="00A53F47">
          <w:rPr>
            <w:rFonts w:cs="Times New Roman"/>
            <w:color w:val="00000A"/>
            <w:sz w:val="22"/>
            <w:szCs w:val="22"/>
          </w:rPr>
          <w:delText xml:space="preserve">the fidelity times </w:delText>
        </w:r>
      </w:del>
      <w:r>
        <w:rPr>
          <w:rFonts w:cs="Times New Roman"/>
          <w:color w:val="00000A"/>
          <w:sz w:val="22"/>
          <w:szCs w:val="22"/>
        </w:rPr>
        <w:t>benefit</w:t>
      </w:r>
      <w:ins w:id="85" w:author="Jim Bever" w:date="2019-05-17T15:39:00Z">
        <w:r w:rsidR="00A53F47">
          <w:rPr>
            <w:rFonts w:cs="Times New Roman"/>
            <w:color w:val="00000A"/>
            <w:sz w:val="22"/>
            <w:szCs w:val="22"/>
          </w:rPr>
          <w:t xml:space="preserve"> weighed by fidelity </w:t>
        </w:r>
      </w:ins>
      <w:del w:id="86" w:author="Jim Bever" w:date="2019-05-17T15:39:00Z">
        <w:r w:rsidDel="00A53F47">
          <w:rPr>
            <w:rFonts w:cs="Times New Roman"/>
            <w:color w:val="00000A"/>
            <w:sz w:val="22"/>
            <w:szCs w:val="22"/>
          </w:rPr>
          <w:delText xml:space="preserve"> </w:delText>
        </w:r>
      </w:del>
      <w:r>
        <w:rPr>
          <w:rFonts w:cs="Times New Roman"/>
          <w:color w:val="00000A"/>
          <w:sz w:val="22"/>
          <w:szCs w:val="22"/>
        </w:rPr>
        <w:t xml:space="preserve">is greater than the cost.  This simple model of preferential allocation, however, identifies a second apparent paradox, as preferential allocation results in either all mutualists or all cheaters, but never local coexistence. Therefore, the forces that stabilize horizontally-acquired mutualisms over evolutionary timescales should eliminate variability in symbiont quality </w:t>
      </w:r>
      <w:r w:rsidR="001D52D1">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F637C1">
        <w:rPr>
          <w:rFonts w:cs="Times New Roman"/>
          <w:color w:val="00000A"/>
          <w:sz w:val="22"/>
          <w:szCs w:val="22"/>
        </w:rPr>
        <w:instrText xml:space="preserve"> ADDIN EN.CITE </w:instrText>
      </w:r>
      <w:r w:rsidR="00F637C1">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F637C1">
        <w:rPr>
          <w:rFonts w:cs="Times New Roman"/>
          <w:color w:val="00000A"/>
          <w:sz w:val="22"/>
          <w:szCs w:val="22"/>
        </w:rPr>
        <w:instrText xml:space="preserve"> ADDIN EN.CITE.DATA </w:instrText>
      </w:r>
      <w:r w:rsidR="00F637C1">
        <w:rPr>
          <w:rFonts w:cs="Times New Roman"/>
          <w:color w:val="00000A"/>
          <w:sz w:val="22"/>
          <w:szCs w:val="22"/>
        </w:rPr>
      </w:r>
      <w:r w:rsidR="00F637C1">
        <w:rPr>
          <w:rFonts w:cs="Times New Roman"/>
          <w:color w:val="00000A"/>
          <w:sz w:val="22"/>
          <w:szCs w:val="22"/>
        </w:rPr>
        <w:fldChar w:fldCharType="end"/>
      </w:r>
      <w:r w:rsidR="001D52D1">
        <w:rPr>
          <w:rFonts w:cs="Times New Roman"/>
          <w:color w:val="00000A"/>
          <w:sz w:val="22"/>
          <w:szCs w:val="22"/>
        </w:rPr>
      </w:r>
      <w:r w:rsidR="001D52D1">
        <w:rPr>
          <w:rFonts w:cs="Times New Roman"/>
          <w:color w:val="00000A"/>
          <w:sz w:val="22"/>
          <w:szCs w:val="22"/>
        </w:rPr>
        <w:fldChar w:fldCharType="separate"/>
      </w:r>
      <w:r w:rsidR="00F637C1">
        <w:rPr>
          <w:rFonts w:cs="Times New Roman"/>
          <w:noProof/>
          <w:color w:val="00000A"/>
          <w:sz w:val="22"/>
          <w:szCs w:val="22"/>
        </w:rPr>
        <w:t>(Heath and Stinchcombe 2014)</w:t>
      </w:r>
      <w:r w:rsidR="001D52D1">
        <w:rPr>
          <w:rFonts w:cs="Times New Roman"/>
          <w:color w:val="00000A"/>
          <w:sz w:val="22"/>
          <w:szCs w:val="22"/>
        </w:rPr>
        <w:fldChar w:fldCharType="end"/>
      </w:r>
      <w:r>
        <w:rPr>
          <w:rFonts w:cs="Times New Roman"/>
          <w:color w:val="00000A"/>
          <w:sz w:val="22"/>
          <w:szCs w:val="22"/>
        </w:rPr>
        <w:t>.  Why then, do mutualists of varying quality commonly coexist?</w:t>
      </w:r>
    </w:p>
    <w:p w14:paraId="7875EB2C" w14:textId="40E0C4FB" w:rsidR="00FD3325" w:rsidRDefault="00A93B8D">
      <w:pPr>
        <w:pStyle w:val="Body"/>
        <w:spacing w:line="480" w:lineRule="auto"/>
        <w:jc w:val="both"/>
        <w:outlineLvl w:val="0"/>
        <w:rPr>
          <w:rFonts w:cs="Times New Roman"/>
          <w:color w:val="00000A"/>
          <w:sz w:val="22"/>
          <w:szCs w:val="22"/>
        </w:rPr>
      </w:pPr>
      <w:r>
        <w:rPr>
          <w:rFonts w:cs="Times New Roman"/>
          <w:color w:val="00000A"/>
          <w:sz w:val="22"/>
          <w:szCs w:val="22"/>
        </w:rPr>
        <w:tab/>
        <w:t xml:space="preserve">Currently, there are several solutions to this apparent paradox. Environmental variability may slow the rate </w:t>
      </w:r>
      <w:ins w:id="87" w:author="Tom" w:date="2019-04-17T15:24:00Z">
        <w:r w:rsidR="00696781">
          <w:rPr>
            <w:rFonts w:cs="Times New Roman"/>
            <w:color w:val="00000A"/>
            <w:sz w:val="22"/>
            <w:szCs w:val="22"/>
          </w:rPr>
          <w:t xml:space="preserve">of </w:t>
        </w:r>
      </w:ins>
      <w:r>
        <w:rPr>
          <w:rFonts w:cs="Times New Roman"/>
          <w:color w:val="00000A"/>
          <w:sz w:val="22"/>
          <w:szCs w:val="22"/>
        </w:rPr>
        <w:t xml:space="preserve">exclusion and maintain variation in mutualist quality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&lt;EndNote&gt;&lt;Cite&gt;&lt;Author&gt;Moeller&lt;/Author&gt;&lt;Year&gt;2016&lt;/Year&gt;&lt;RecNum&gt;1017&lt;/RecNum&gt;&lt;DisplayText&gt;(Moeller and Neubert 2016)&lt;/DisplayText&gt;&lt;record&gt;&lt;rec-number&gt;1017&lt;/rec-number&gt;&lt;foreign-keys&gt;&lt;key app="EN" db-id="p5ws9ax27pdaxcezfw6xdds5a2erex02zsfd" timestamp="1548343577"&gt;1017&lt;/key&gt;&lt;/foreign-keys&gt;&lt;ref-type name="Journal Article"&gt;17&lt;/ref-type&gt;&lt;contributors&gt;&lt;authors&gt;&lt;author&gt;Moeller, Holly V&lt;/author&gt;&lt;author&gt;Neubert, Michael G&lt;/author&gt;&lt;/authors&gt;&lt;/contributors&gt;&lt;titles&gt;&lt;title&gt;Multiple friends with benefits: an optimal mutualist management strategy?&lt;/title&gt;&lt;secondary-title&gt;The American Naturalist&lt;/secondary-title&gt;&lt;/titles&gt;&lt;periodical&gt;&lt;full-title&gt;The American Naturalist&lt;/full-title&gt;&lt;/periodical&gt;&lt;pages&gt;E1-E12&lt;/pages&gt;&lt;volume&gt;187&lt;/volume&gt;&lt;number&gt;1&lt;/number&gt;&lt;dates&gt;&lt;year&gt;2016&lt;/year&gt;&lt;/dates&gt;&lt;isbn&gt;0003-0147&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(Moeller and Neubert 2016)</w:t>
      </w:r>
      <w:r w:rsidR="001D52D1">
        <w:rPr>
          <w:rFonts w:cs="Times New Roman"/>
          <w:color w:val="00000A"/>
          <w:sz w:val="22"/>
          <w:szCs w:val="22"/>
        </w:rPr>
        <w:fldChar w:fldCharType="end"/>
      </w:r>
      <w:r>
        <w:rPr>
          <w:rFonts w:cs="Times New Roman"/>
          <w:color w:val="00000A"/>
          <w:sz w:val="22"/>
          <w:szCs w:val="22"/>
        </w:rPr>
        <w:t xml:space="preserve">. A cost to the host of preferential allocation may generate negative community feedback, thereby leading to coexistence of beneficial and non-beneficial symbionts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&lt;EndNote&gt;&lt;Cite&gt;&lt;Author&gt;Steidinger&lt;/Author&gt;&lt;Year&gt;2014&lt;/Year&gt;&lt;RecNum&gt;708&lt;/RecNum&gt;&lt;DisplayText&gt;(Steidinger and Bever 2014)&lt;/DisplayText&gt;&lt;record&gt;&lt;rec-number&gt;708&lt;/rec-number&gt;&lt;foreign-keys&gt;&lt;key app="EN" db-id="p5ws9ax27pdaxcezfw6xdds5a2erex02zsfd" timestamp="1404075114"&gt;708&lt;/key&gt;&lt;/foreign-keys&gt;&lt;ref-type name="Journal Article"&gt;17&lt;/ref-type&gt;&lt;contributors&gt;&lt;authors&gt;&lt;author&gt;Steidinger, B. S.&lt;/author&gt;&lt;author&gt;Bever, J. D.&lt;/author&gt;&lt;/authors&gt;&lt;/contributors&gt;&lt;titles&gt;&lt;title&gt;The Coexistence of Hosts with Different Abilities to Discriminate against Cheater Partners: An Evolutionary Game-Theory Approach&lt;/title&gt;&lt;secondary-title&gt;American Naturalist&lt;/secondary-title&gt;&lt;/titles&gt;&lt;periodical&gt;&lt;full-title&gt;American Naturalist&lt;/full-title&gt;&lt;/periodical&gt;&lt;pages&gt;762-770&lt;/pages&gt;&lt;volume&gt;183&lt;/volume&gt;&lt;number&gt;6&lt;/number&gt;&lt;dates&gt;&lt;year&gt;2014&lt;/year&gt;&lt;pub-dates&gt;&lt;date&gt;Jun&lt;/date&gt;&lt;/pub-dates&gt;&lt;/dates&gt;&lt;isbn&gt;0003-0147&lt;/isbn&gt;&lt;accession-num&gt;WOS:000335721700004&lt;/accession-num&gt;&lt;urls&gt;&lt;related-urls&gt;&lt;url&gt;&amp;lt;Go to ISI&amp;gt;://WOS:000335721700004&lt;/url&gt;&lt;/related-urls&gt;&lt;/urls&gt;&lt;/record&gt;&lt;/Cite&gt;&lt;/EndNote&gt;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(Steidinger and Bever 2014)</w:t>
      </w:r>
      <w:r w:rsidR="001D52D1">
        <w:rPr>
          <w:rFonts w:cs="Times New Roman"/>
          <w:color w:val="00000A"/>
          <w:sz w:val="22"/>
          <w:szCs w:val="22"/>
        </w:rPr>
        <w:fldChar w:fldCharType="end"/>
      </w:r>
      <w:r>
        <w:rPr>
          <w:rFonts w:cs="Times New Roman"/>
          <w:color w:val="00000A"/>
          <w:sz w:val="22"/>
          <w:szCs w:val="22"/>
        </w:rPr>
        <w:t xml:space="preserve">. These two mechanisms will generate spatial heterogeneity in symbiont quality, thereby leading to coexistence.  Several mechanisms have been proposed to explain the persistence of variation in mutualist quality within host in a static environment. Joint dynamics of host recognition and host sanctions against ineffective partners </w:t>
      </w:r>
      <w:del w:id="88" w:author="Tom" w:date="2019-07-01T15:32:00Z">
        <w:r w:rsidDel="005124CC">
          <w:rPr>
            <w:rFonts w:cs="Times New Roman"/>
            <w:color w:val="00000A"/>
            <w:sz w:val="22"/>
            <w:szCs w:val="22"/>
          </w:rPr>
          <w:delText xml:space="preserve">maintains </w:delText>
        </w:r>
      </w:del>
      <w:r>
        <w:rPr>
          <w:rFonts w:cs="Times New Roman"/>
          <w:color w:val="00000A"/>
          <w:sz w:val="22"/>
          <w:szCs w:val="22"/>
        </w:rPr>
        <w:t xml:space="preserve">can allow the persistence of variation in symbiont quality </w:t>
      </w:r>
      <w:r w:rsidR="001D52D1">
        <w:rPr>
          <w:rFonts w:cs="Times New Roman"/>
          <w:color w:val="00000A"/>
          <w:sz w:val="22"/>
          <w:szCs w:val="22"/>
        </w:rPr>
        <w:fldChar w:fldCharType="begin"/>
      </w:r>
      <w:r w:rsidR="00367BC3">
        <w:rPr>
          <w:rFonts w:cs="Times New Roman"/>
          <w:color w:val="00000A"/>
          <w:sz w:val="22"/>
          <w:szCs w:val="22"/>
        </w:rPr>
        <w:instrText xml:space="preserve"> ADDIN EN.CITE &lt;EndNote&gt;&lt;Cite&gt;&lt;Author&gt;Yoder&lt;/Author&gt;&lt;Year&gt;2017&lt;/Year&gt;&lt;RecNum&gt;2794&lt;/RecNum&gt;&lt;DisplayText&gt;(Yoder and Tiffin 2017)&lt;/DisplayText&gt;&lt;record&gt;&lt;rec-number&gt;2794&lt;/rec-number&gt;&lt;foreign-keys&gt;&lt;key app="EN" db-id="a09v205wwev003ezw5ep2xx4w2va509w9zw0"&gt;2794&lt;/key&gt;&lt;/foreign-keys&gt;&lt;ref-type name="Journal Article"&gt;17&lt;/ref-type&gt;&lt;contributors&gt;&lt;authors&gt;&lt;author&gt;Yoder, Jeremy B&lt;/author&gt;&lt;author&gt;Tiffin, Peter&lt;/author&gt;&lt;/authors&gt;&lt;/contributors&gt;&lt;titles&gt;&lt;title&gt;Sanctions, partner recognition, and variation in mutualism&lt;/title&gt;&lt;secondary-title&gt;The American Naturalist&lt;/secondary-title&gt;&lt;/titles&gt;&lt;periodical&gt;&lt;full-title&gt;The American Naturalist&lt;/full-title&gt;&lt;abbr-1&gt;Am. Nat.&lt;/abbr-1&gt;&lt;abbr-2&gt;Am. Nat.&lt;/abbr-2&gt;&lt;/periodical&gt;&lt;pages&gt;491-505&lt;/pages&gt;&lt;volume&gt;190&lt;/volume&gt;&lt;number&gt;4&lt;/number&gt;&lt;dates&gt;&lt;year&gt;2017&lt;/year&gt;&lt;/dates&gt;&lt;isbn&gt;0003-0147&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(Yoder and Tiffin 2017)</w:t>
      </w:r>
      <w:r w:rsidR="001D52D1">
        <w:rPr>
          <w:rFonts w:cs="Times New Roman"/>
          <w:color w:val="00000A"/>
          <w:sz w:val="22"/>
          <w:szCs w:val="22"/>
        </w:rPr>
        <w:fldChar w:fldCharType="end"/>
      </w:r>
      <w:r>
        <w:rPr>
          <w:rFonts w:cs="Times New Roman"/>
          <w:color w:val="00000A"/>
          <w:sz w:val="22"/>
          <w:szCs w:val="22"/>
        </w:rPr>
        <w:t xml:space="preserve">. Mixed colonization of modules (e.g., rhizobia nodules or figs) permits coexistence of beneficial and non-beneficial symbionts in face of host discrimination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&lt;EndNote&gt;&lt;Cite&gt;&lt;Author&gt;Steidinger&lt;/Author&gt;&lt;Year&gt;2016&lt;/Year&gt;&lt;RecNum&gt;1019&lt;/RecNum&gt;&lt;DisplayText&gt;(Steidinger and Bever 2016)&lt;/DisplayText&gt;&lt;record&gt;&lt;rec-number&gt;1019&lt;/rec-number&gt;&lt;foreign-keys&gt;&lt;key app="EN" db-id="p5ws9ax27pdaxcezfw6xdds5a2erex02zsfd" timestamp="1548343738"&gt;1019&lt;/key&gt;&lt;/foreign-keys&gt;&lt;ref-type name="Journal Article"&gt;17&lt;/ref-type&gt;&lt;contributors&gt;&lt;authors&gt;&lt;author&gt;Steidinger, Brian S&lt;/author&gt;&lt;author&gt;Bever, James D&lt;/author&gt;&lt;/authors&gt;&lt;/contributors&gt;&lt;titles&gt;&lt;title&gt;Host discrimination in modular mutualisms: a theoretical framework for meta-populations of mutualists and exploiters&lt;/title&gt;&lt;secondary-title&gt;Proc. R. Soc. B&lt;/secondary-title&gt;&lt;/titles&gt;&lt;periodical&gt;&lt;full-title&gt;Proc. R. Soc. B&lt;/full-title&gt;&lt;/periodical&gt;&lt;pages&gt;20152428&lt;/pages&gt;&lt;volume&gt;283&lt;/volume&gt;&lt;number&gt;1822&lt;/number&gt;&lt;dates&gt;&lt;year&gt;2016&lt;/year&gt;&lt;/dates&gt;&lt;isbn&gt;0962-8452&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(Steidinger and Bever 2016)</w:t>
      </w:r>
      <w:r w:rsidR="001D52D1">
        <w:rPr>
          <w:rFonts w:cs="Times New Roman"/>
          <w:color w:val="00000A"/>
          <w:sz w:val="22"/>
          <w:szCs w:val="22"/>
        </w:rPr>
        <w:fldChar w:fldCharType="end"/>
      </w:r>
      <w:r>
        <w:rPr>
          <w:rFonts w:cs="Times New Roman"/>
          <w:color w:val="00000A"/>
          <w:sz w:val="22"/>
          <w:szCs w:val="22"/>
        </w:rPr>
        <w:t xml:space="preserve"> and this framework has been shown to predict patterns of fig wasp dynamics </w:t>
      </w:r>
      <w:r w:rsidR="001D52D1">
        <w:rPr>
          <w:rFonts w:cs="Times New Roman"/>
          <w:color w:val="00000A"/>
          <w:sz w:val="22"/>
          <w:szCs w:val="22"/>
        </w:rPr>
        <w:fldChar w:fldCharType="begin"/>
      </w:r>
      <w:r w:rsidR="00367BC3">
        <w:rPr>
          <w:rFonts w:cs="Times New Roman"/>
          <w:color w:val="00000A"/>
          <w:sz w:val="22"/>
          <w:szCs w:val="22"/>
        </w:rPr>
        <w:instrText xml:space="preserve"> ADDIN EN.CITE &lt;EndNote&gt;&lt;Cite&gt;&lt;Author&gt;Jandér&lt;/Author&gt;&lt;Year&gt;2017&lt;/Year&gt;&lt;RecNum&gt;2787&lt;/RecNum&gt;&lt;DisplayText&gt;(Jandér and Steidinger 2017)&lt;/DisplayText&gt;&lt;record&gt;&lt;rec-number&gt;2787&lt;/rec-number&gt;&lt;foreign-keys&gt;&lt;key app="EN" db-id="a09v205wwev003ezw5ep2xx4w2va509w9zw0"&gt;2787&lt;/key&gt;&lt;/foreign-keys&gt;&lt;ref-type name="Journal Article"&gt;17&lt;/ref-type&gt;&lt;contributors&gt;&lt;authors&gt;&lt;author&gt;Jandér, K Charlotte&lt;/author&gt;&lt;author&gt;Steidinger, Brian S&lt;/author&gt;&lt;/authors&gt;&lt;/contributors&gt;&lt;titles&gt;&lt;title&gt;Why mutualist partners vary in quality: mutation–selection balance and incentives to cheat in the fig tree–fig wasp mutualism&lt;/title&gt;&lt;secondary-title&gt;Ecology letters&lt;/secondary-title&gt;&lt;/titles&gt;&lt;periodical&gt;&lt;full-title&gt;Ecology Letters&lt;/full-title&gt;&lt;abbr-1&gt;Ecol. Lett.&lt;/abbr-1&gt;&lt;abbr-2&gt;Ecol Lett&lt;/abbr-2&gt;&lt;/periodical&gt;&lt;pages&gt;922-932&lt;/pages&gt;&lt;volume&gt;20&lt;/volume&gt;&lt;number&gt;7&lt;/number&gt;&lt;dates&gt;&lt;year&gt;2017&lt;/year&gt;&lt;/dates&gt;&lt;isbn&gt;1461-023X&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(Jandér and Steidinger 2017)</w:t>
      </w:r>
      <w:r w:rsidR="001D52D1">
        <w:rPr>
          <w:rFonts w:cs="Times New Roman"/>
          <w:color w:val="00000A"/>
          <w:sz w:val="22"/>
          <w:szCs w:val="22"/>
        </w:rPr>
        <w:fldChar w:fldCharType="end"/>
      </w:r>
      <w:r>
        <w:rPr>
          <w:rFonts w:cs="Times New Roman"/>
          <w:color w:val="00000A"/>
          <w:sz w:val="22"/>
          <w:szCs w:val="22"/>
        </w:rPr>
        <w:t xml:space="preserve">. </w:t>
      </w:r>
    </w:p>
    <w:p w14:paraId="5ECBE833" w14:textId="11ED036A" w:rsidR="00FD3325" w:rsidRDefault="00A93B8D">
      <w:pPr>
        <w:pStyle w:val="Body"/>
        <w:spacing w:line="480" w:lineRule="auto"/>
        <w:jc w:val="both"/>
        <w:outlineLvl w:val="0"/>
        <w:rPr>
          <w:rFonts w:cs="Times New Roman"/>
          <w:color w:val="00000A"/>
          <w:sz w:val="22"/>
          <w:szCs w:val="22"/>
        </w:rPr>
      </w:pPr>
      <w:r>
        <w:rPr>
          <w:rFonts w:cs="Times New Roman"/>
          <w:color w:val="00000A"/>
          <w:sz w:val="22"/>
          <w:szCs w:val="22"/>
        </w:rPr>
        <w:lastRenderedPageBreak/>
        <w:tab/>
        <w:t xml:space="preserve">For promiscuous nutritional mutualisms, which include the most common and consequential of plant-symbiont interactions such as mycorrhizae and N-fixation, variation in symbiont quality can persist within host roots of a single host </w:t>
      </w:r>
      <w:commentRangeStart w:id="89"/>
      <w:commentRangeStart w:id="90"/>
      <w:r w:rsidR="00500560">
        <w:rPr>
          <w:rFonts w:cs="Times New Roman"/>
          <w:color w:val="00000A"/>
          <w:sz w:val="22"/>
          <w:szCs w:val="22"/>
        </w:rPr>
        <w:fldChar w:fldCharType="begin">
          <w:fldData xml:space="preserve">PEVuZE5vdGU+PENpdGU+PEF1dGhvcj5CZXZlcjwvQXV0aG9yPjxZZWFyPjIwMDk8L1llYXI+PFJl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==
</w:fldData>
        </w:fldChar>
      </w:r>
      <w:r w:rsidR="00074953">
        <w:rPr>
          <w:rFonts w:cs="Times New Roman"/>
          <w:color w:val="00000A"/>
          <w:sz w:val="22"/>
          <w:szCs w:val="22"/>
        </w:rPr>
        <w:instrText xml:space="preserve"> ADDIN EN.CITE </w:instrText>
      </w:r>
      <w:r w:rsidR="00074953">
        <w:rPr>
          <w:rFonts w:cs="Times New Roman"/>
          <w:color w:val="00000A"/>
          <w:sz w:val="22"/>
          <w:szCs w:val="22"/>
        </w:rPr>
        <w:fldChar w:fldCharType="begin">
          <w:fldData xml:space="preserve">PEVuZE5vdGU+PENpdGU+PEF1dGhvcj5CZXZlcjwvQXV0aG9yPjxZZWFyPjIwMDk8L1llYXI+PFJl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==
</w:fldData>
        </w:fldChar>
      </w:r>
      <w:r w:rsidR="00074953">
        <w:rPr>
          <w:rFonts w:cs="Times New Roman"/>
          <w:color w:val="00000A"/>
          <w:sz w:val="22"/>
          <w:szCs w:val="22"/>
        </w:rPr>
        <w:instrText xml:space="preserve"> ADDIN EN.CITE.DATA </w:instrText>
      </w:r>
      <w:r w:rsidR="00074953">
        <w:rPr>
          <w:rFonts w:cs="Times New Roman"/>
          <w:color w:val="00000A"/>
          <w:sz w:val="22"/>
          <w:szCs w:val="22"/>
        </w:rPr>
      </w:r>
      <w:r w:rsidR="00074953">
        <w:rPr>
          <w:rFonts w:cs="Times New Roman"/>
          <w:color w:val="00000A"/>
          <w:sz w:val="22"/>
          <w:szCs w:val="22"/>
        </w:rPr>
        <w:fldChar w:fldCharType="end"/>
      </w:r>
      <w:r w:rsidR="00500560">
        <w:rPr>
          <w:rFonts w:cs="Times New Roman"/>
          <w:color w:val="00000A"/>
          <w:sz w:val="22"/>
          <w:szCs w:val="22"/>
        </w:rPr>
      </w:r>
      <w:r w:rsidR="00500560">
        <w:rPr>
          <w:rFonts w:cs="Times New Roman"/>
          <w:color w:val="00000A"/>
          <w:sz w:val="22"/>
          <w:szCs w:val="22"/>
        </w:rPr>
        <w:fldChar w:fldCharType="separate"/>
      </w:r>
      <w:r w:rsidR="00074953">
        <w:rPr>
          <w:rFonts w:cs="Times New Roman"/>
          <w:noProof/>
          <w:color w:val="00000A"/>
          <w:sz w:val="22"/>
          <w:szCs w:val="22"/>
        </w:rPr>
        <w:t>(Bever 2002; Bever et al. 2009; Hart et al. 2013)</w:t>
      </w:r>
      <w:r w:rsidR="00500560">
        <w:rPr>
          <w:rFonts w:cs="Times New Roman"/>
          <w:color w:val="00000A"/>
          <w:sz w:val="22"/>
          <w:szCs w:val="22"/>
        </w:rPr>
        <w:fldChar w:fldCharType="end"/>
      </w:r>
      <w:commentRangeEnd w:id="89"/>
      <w:r w:rsidR="00A53F47">
        <w:rPr>
          <w:rStyle w:val="CommentReference"/>
          <w:rFonts w:cs="Times New Roman"/>
          <w:color w:val="00000A"/>
        </w:rPr>
        <w:commentReference w:id="89"/>
      </w:r>
      <w:commentRangeEnd w:id="90"/>
      <w:r w:rsidR="00074953">
        <w:rPr>
          <w:rStyle w:val="CommentReference"/>
          <w:rFonts w:cs="Times New Roman"/>
          <w:color w:val="00000A"/>
        </w:rPr>
        <w:commentReference w:id="90"/>
      </w:r>
      <w:r>
        <w:rPr>
          <w:rFonts w:cs="Times New Roman"/>
          <w:color w:val="00000A"/>
          <w:sz w:val="22"/>
          <w:szCs w:val="22"/>
        </w:rPr>
        <w:t xml:space="preserve">. Negative physiological feedback in the host for allocation to nutritional symbionts, as has been demonstrated for plant interactions with mycorrhizal fungi </w:t>
      </w:r>
      <w:r w:rsidR="00500560">
        <w:rPr>
          <w:rFonts w:cs="Times New Roman"/>
          <w:color w:val="00000A"/>
          <w:sz w:val="22"/>
          <w:szCs w:val="22"/>
        </w:rPr>
        <w:fldChar w:fldCharType="begin"/>
      </w:r>
      <w:r w:rsidR="00F637C1">
        <w:rPr>
          <w:rFonts w:cs="Times New Roman"/>
          <w:color w:val="00000A"/>
          <w:sz w:val="22"/>
          <w:szCs w:val="22"/>
        </w:rPr>
        <w:instrText xml:space="preserve"> ADDIN EN.CITE &lt;EndNote&gt;&lt;Cite&gt;&lt;Author&gt;Ji&lt;/Author&gt;&lt;Year&gt;2015&lt;/Year&gt;&lt;RecNum&gt;739&lt;/RecNum&gt;&lt;DisplayText&gt;(Ji and Bever 2015; Zheng et al. 2015)&lt;/DisplayText&gt;&lt;record&gt;&lt;rec-number&gt;739&lt;/rec-number&gt;&lt;foreign-keys&gt;&lt;key app="EN" db-id="p5ws9ax27pdaxcezfw6xdds5a2erex02zsfd" timestamp="1406982984"&gt;739&lt;/key&gt;&lt;/foreign-keys&gt;&lt;ref-type name="Journal Article"&gt;17&lt;/ref-type&gt;&lt;contributors&gt;&lt;authors&gt;&lt;author&gt;Ji, Baoming&lt;/author&gt;&lt;author&gt;J. D. Bever&lt;/author&gt;&lt;/authors&gt;&lt;/contributors&gt;&lt;titles&gt;&lt;title&gt;Plant preferential allocation and fungal reward decline with soil phosphorus enrichment: implications for evolution of the arbuscular mycorrhizal mutualism&lt;/title&gt;&lt;secondary-title&gt;Ecosphere&lt;/secondary-title&gt;&lt;/titles&gt;&lt;periodical&gt;&lt;full-title&gt;Ecosphere&lt;/full-title&gt;&lt;/periodical&gt;&lt;volume&gt;In Press&lt;/volume&gt;&lt;dates&gt;&lt;year&gt;2015&lt;/year&gt;&lt;/dates&gt;&lt;urls&gt;&lt;/urls&gt;&lt;/record&gt;&lt;/Cite&gt;&lt;Cite&gt;&lt;Author&gt;Zheng&lt;/Author&gt;&lt;Year&gt;2015&lt;/Year&gt;&lt;RecNum&gt;786&lt;/RecNum&gt;&lt;record&gt;&lt;rec-number&gt;786&lt;/rec-number&gt;&lt;foreign-keys&gt;&lt;key app="EN" db-id="p5ws9ax27pdaxcezfw6xdds5a2erex02zsfd" timestamp="1421959615"&gt;786&lt;/key&gt;&lt;/foreign-keys&gt;&lt;ref-type name="Journal Article"&gt;17&lt;/ref-type&gt;&lt;contributors&gt;&lt;authors&gt;&lt;author&gt;Zheng, Chaoyuan&lt;/author&gt;&lt;author&gt;Ji, Baoming&lt;/author&gt;&lt;author&gt;Zhang, Junling&lt;/author&gt;&lt;author&gt;Zhang, Fusuo&lt;/author&gt;&lt;author&gt;Bever, James D.&lt;/author&gt;&lt;/authors&gt;&lt;/contributors&gt;&lt;titles&gt;&lt;title&gt;Shading decreases plant carbon preferential allocation towards the most beneficial mycorrhizal mutualist&lt;/title&gt;&lt;secondary-title&gt;New Phytologist&lt;/secondary-title&gt;&lt;/titles&gt;&lt;periodical&gt;&lt;full-title&gt;New Phytologist&lt;/full-title&gt;&lt;/periodical&gt;&lt;pages&gt;361-368&lt;/pages&gt;&lt;volume&gt;205&lt;/volume&gt;&lt;number&gt;1&lt;/number&gt;&lt;keywords&gt;&lt;keyword&gt;arbuscular mycorrhizas (AM)&lt;/keyword&gt;&lt;keyword&gt;carbon (C) allocation&lt;/keyword&gt;&lt;keyword&gt;mutualism&lt;/keyword&gt;&lt;keyword&gt;phosphorus (P) uptake&lt;/keyword&gt;&lt;keyword&gt;shading&lt;/keyword&gt;&lt;/keywords&gt;&lt;dates&gt;&lt;year&gt;2015&lt;/year&gt;&lt;/dates&gt;&lt;isbn&gt;1469-8137&lt;/isbn&gt;&lt;urls&gt;&lt;related-urls&gt;&lt;url&gt;http://dx.doi.org/10.1111/nph.13025&lt;/url&gt;&lt;/related-urls&gt;&lt;/urls&gt;&lt;electronic-resource-num&gt;10.1111/nph.13025&lt;/electronic-resource-num&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(Ji and Bever 2015; Zheng et al. 2015)</w:t>
      </w:r>
      <w:r w:rsidR="00500560">
        <w:rPr>
          <w:rFonts w:cs="Times New Roman"/>
          <w:color w:val="00000A"/>
          <w:sz w:val="22"/>
          <w:szCs w:val="22"/>
        </w:rPr>
        <w:fldChar w:fldCharType="end"/>
      </w:r>
      <w:r>
        <w:rPr>
          <w:rFonts w:cs="Times New Roman"/>
          <w:color w:val="00000A"/>
          <w:sz w:val="22"/>
          <w:szCs w:val="22"/>
        </w:rPr>
        <w:t xml:space="preserve">, can allow beneficial and non-beneficial symbionts to coexist and this mechanism predicts patterns of efficiency of mutualism across environmental gradients </w:t>
      </w:r>
      <w:r w:rsidR="00500560">
        <w:rPr>
          <w:rFonts w:cs="Times New Roman"/>
          <w:color w:val="00000A"/>
          <w:sz w:val="22"/>
          <w:szCs w:val="22"/>
        </w:rPr>
        <w:fldChar w:fldCharType="begin"/>
      </w:r>
      <w:r w:rsidR="00F637C1">
        <w:rPr>
          <w:rFonts w:cs="Times New Roman"/>
          <w:color w:val="00000A"/>
          <w:sz w:val="22"/>
          <w:szCs w:val="22"/>
        </w:rPr>
        <w:instrText xml:space="preserve"> ADDIN EN.CITE &lt;EndNote&gt;&lt;Cite&gt;&lt;Author&gt;Bever&lt;/Author&gt;&lt;Year&gt;2015&lt;/Year&gt;&lt;RecNum&gt;796&lt;/RecNum&gt;&lt;DisplayText&gt;(Bever 2015)&lt;/DisplayText&gt;&lt;record&gt;&lt;rec-number&gt;796&lt;/rec-number&gt;&lt;foreign-keys&gt;&lt;key app="EN" db-id="p5ws9ax27pdaxcezfw6xdds5a2erex02zsfd" timestamp="1423151701"&gt;796&lt;/key&gt;&lt;/foreign-keys&gt;&lt;ref-type name="Journal Article"&gt;17&lt;/ref-type&gt;&lt;contributors&gt;&lt;authors&gt;&lt;author&gt;Bever, James D.&lt;/author&gt;&lt;/authors&gt;&lt;/contributors&gt;&lt;titles&gt;&lt;title&gt;Preferential allocation, physio-evolutionary feedbacks, and the stability and environmental patterns of mutualism between plants and their root symbionts&lt;/title&gt;&lt;secondary-title&gt;New Phytologist&lt;/secondary-title&gt;&lt;/titles&gt;&lt;periodical&gt;&lt;full-title&gt;New Phytologist&lt;/full-title&gt;&lt;/periodical&gt;&lt;pages&gt;1503-1514&lt;/pages&gt;&lt;volume&gt;205&lt;/volume&gt;&lt;number&gt;4&lt;/number&gt;&lt;keywords&gt;&lt;keyword&gt;carbon allocation&lt;/keyword&gt;&lt;keyword&gt;cheater&lt;/keyword&gt;&lt;keyword&gt;mutualism&lt;/keyword&gt;&lt;keyword&gt;mycorrhizas&lt;/keyword&gt;&lt;keyword&gt;physio-evolutionary feedbacks&lt;/keyword&gt;&lt;keyword&gt;preferential allocation&lt;/keyword&gt;&lt;keyword&gt;symbiosis&lt;/keyword&gt;&lt;keyword&gt;theory&lt;/keyword&gt;&lt;/keywords&gt;&lt;dates&gt;&lt;year&gt;2015&lt;/year&gt;&lt;/dates&gt;&lt;isbn&gt;1469-8137&lt;/isbn&gt;&lt;urls&gt;&lt;related-urls&gt;&lt;url&gt;http://dx.doi.org/10.1111/nph.13239&lt;/url&gt;&lt;/related-urls&gt;&lt;/urls&gt;&lt;electronic-resource-num&gt;10.1111/nph.13239&lt;/electronic-resource-num&gt;&lt;modified-date&gt;2014-18522&lt;/modified-date&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(Bever 2015)</w:t>
      </w:r>
      <w:r w:rsidR="00500560">
        <w:rPr>
          <w:rFonts w:cs="Times New Roman"/>
          <w:color w:val="00000A"/>
          <w:sz w:val="22"/>
          <w:szCs w:val="22"/>
        </w:rPr>
        <w:fldChar w:fldCharType="end"/>
      </w:r>
      <w:r>
        <w:rPr>
          <w:rFonts w:cs="Times New Roman"/>
          <w:color w:val="00000A"/>
          <w:sz w:val="22"/>
          <w:szCs w:val="22"/>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w:t>
      </w:r>
      <w:r w:rsidR="00500560">
        <w:rPr>
          <w:rFonts w:cs="Times New Roman"/>
          <w:color w:val="00000A"/>
          <w:sz w:val="22"/>
          <w:szCs w:val="22"/>
        </w:rPr>
        <w:fldChar w:fldCharType="begin"/>
      </w:r>
      <w:r w:rsidR="00367BC3">
        <w:rPr>
          <w:rFonts w:cs="Times New Roman"/>
          <w:color w:val="00000A"/>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(Christian and Bever 2018)</w:t>
      </w:r>
      <w:r w:rsidR="00500560">
        <w:rPr>
          <w:rFonts w:cs="Times New Roman"/>
          <w:color w:val="00000A"/>
          <w:sz w:val="22"/>
          <w:szCs w:val="22"/>
        </w:rPr>
        <w:fldChar w:fldCharType="end"/>
      </w:r>
      <w:r>
        <w:rPr>
          <w:rFonts w:cs="Times New Roman"/>
          <w:color w:val="00000A"/>
          <w:sz w:val="22"/>
          <w:szCs w:val="22"/>
        </w:rPr>
        <w:t xml:space="preserve">. While the long-term dynamics of the symbiosis will then depend upon the joint operation of negative physiological feedback and symbiont resource competition, this dynamic has not been explored.  </w:t>
      </w:r>
    </w:p>
    <w:p w14:paraId="6E28A3D2" w14:textId="1D18EBCE" w:rsidR="00BD7485" w:rsidRDefault="00A93B8D">
      <w:pPr>
        <w:pStyle w:val="Body"/>
        <w:spacing w:line="480" w:lineRule="auto"/>
        <w:jc w:val="both"/>
        <w:outlineLvl w:val="0"/>
        <w:rPr>
          <w:rFonts w:cs="Times New Roman"/>
          <w:color w:val="00000A"/>
          <w:sz w:val="22"/>
          <w:szCs w:val="22"/>
        </w:rPr>
      </w:pPr>
      <w:r>
        <w:rPr>
          <w:rFonts w:cs="Times New Roman"/>
          <w:color w:val="00000A"/>
          <w:sz w:val="22"/>
          <w:szCs w:val="22"/>
        </w:rPr>
        <w:tab/>
        <w:t xml:space="preserve">We present and analyze a general model that incorporates host preferential allocation toward the mutualist in proportion to its resource need (generating negative physiological feedback) and symbiont resource competition.  We show that coexistence of beneficial and non-beneficial symbionts will be commonplace given expected costs.  We then use this modeling framework to predict environmental patterns of the efficiency of nutritional mutualisms.  While the model is general, we develop it in the context of arbuscular mycorrhizae, the most common plant nutritional mutualism.  Construction of models governing efficiency of the mycorrhizal mutualism is of particular interest as this mutualism can have large impacts on terrestrial ecosystem function and sustainable agriculture through the modulation plant phosphorus uptake and mediation of carbon sink in soil. </w:t>
      </w:r>
    </w:p>
    <w:p w14:paraId="0F48374D" w14:textId="77777777" w:rsidR="00FD3325" w:rsidRDefault="00A93B8D">
      <w:pPr>
        <w:pStyle w:val="Body"/>
        <w:spacing w:line="480" w:lineRule="auto"/>
        <w:jc w:val="both"/>
        <w:outlineLvl w:val="0"/>
        <w:rPr>
          <w:rFonts w:cs="Times New Roman"/>
        </w:rPr>
      </w:pPr>
      <w:r>
        <w:rPr>
          <w:rFonts w:cs="Times New Roman"/>
          <w:color w:val="00000A"/>
        </w:rPr>
        <w:t xml:space="preserve"> </w:t>
      </w:r>
      <w:r>
        <w:rPr>
          <w:rFonts w:cs="Times New Roman"/>
          <w:b/>
          <w:sz w:val="22"/>
          <w:szCs w:val="22"/>
        </w:rPr>
        <w:t>The Model</w:t>
      </w:r>
    </w:p>
    <w:p w14:paraId="607E50E0" w14:textId="207E232A" w:rsidR="00FD3325" w:rsidRDefault="00A93B8D">
      <w:pPr>
        <w:pStyle w:val="Body"/>
        <w:spacing w:line="480" w:lineRule="auto"/>
        <w:ind w:firstLine="480"/>
        <w:jc w:val="both"/>
        <w:rPr>
          <w:rFonts w:cs="Times New Roman"/>
        </w:rPr>
      </w:pPr>
      <w:r>
        <w:rPr>
          <w:rFonts w:cs="Times New Roman"/>
          <w:sz w:val="22"/>
          <w:szCs w:val="22"/>
        </w:rPr>
        <w:t xml:space="preserve">In comparison to previous work </w:t>
      </w:r>
      <w:r w:rsidR="00500560">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 </w:instrText>
      </w:r>
      <w:r w:rsidR="00367BC3">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EN.CITE.DATA </w:instrText>
      </w:r>
      <w:r w:rsidR="00367BC3">
        <w:rPr>
          <w:rFonts w:cs="Times New Roman"/>
          <w:sz w:val="22"/>
          <w:szCs w:val="22"/>
        </w:rPr>
      </w:r>
      <w:r w:rsidR="00367BC3">
        <w:rPr>
          <w:rFonts w:cs="Times New Roman"/>
          <w:sz w:val="22"/>
          <w:szCs w:val="22"/>
        </w:rPr>
        <w:fldChar w:fldCharType="end"/>
      </w:r>
      <w:r w:rsidR="00500560">
        <w:rPr>
          <w:rFonts w:cs="Times New Roman"/>
          <w:sz w:val="22"/>
          <w:szCs w:val="22"/>
        </w:rPr>
      </w:r>
      <w:r w:rsidR="00500560">
        <w:rPr>
          <w:rFonts w:cs="Times New Roman"/>
          <w:sz w:val="22"/>
          <w:szCs w:val="22"/>
        </w:rPr>
        <w:fldChar w:fldCharType="separate"/>
      </w:r>
      <w:r w:rsidR="00F637C1">
        <w:rPr>
          <w:rFonts w:cs="Times New Roman"/>
          <w:noProof/>
          <w:sz w:val="22"/>
          <w:szCs w:val="22"/>
        </w:rPr>
        <w:t>(Bever 2015; Christian and Bever 2018)</w:t>
      </w:r>
      <w:r w:rsidR="00500560">
        <w:rPr>
          <w:rFonts w:cs="Times New Roman"/>
          <w:sz w:val="22"/>
          <w:szCs w:val="22"/>
        </w:rPr>
        <w:fldChar w:fldCharType="end"/>
      </w:r>
      <w:r>
        <w:rPr>
          <w:rFonts w:cs="Times New Roman"/>
          <w:sz w:val="22"/>
          <w:szCs w:val="22"/>
        </w:rPr>
        <w:t xml:space="preserve">, we present a more complete representation of plant-mycorrhizal community dynamics resulting from the interdependence of four state variables, namely, plant’s preferentially allocated carbon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 plant’s construction carbon</w:t>
      </w:r>
      <w:r>
        <w:rPr>
          <w:rFonts w:cs="Times New Roman"/>
          <w:i/>
          <w:iCs/>
          <w:sz w:val="22"/>
          <w:szCs w:val="22"/>
        </w:rPr>
        <w:t xml:space="preserve"> </w:t>
      </w:r>
      <w:r>
        <w:rPr>
          <w:rFonts w:cs="Times New Roman"/>
          <w:i/>
          <w:iCs/>
          <w:sz w:val="22"/>
          <w:szCs w:val="22"/>
        </w:rPr>
        <w:lastRenderedPageBreak/>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and the densities of two symbionts (mutualist </w:t>
      </w:r>
      <w:r>
        <w:rPr>
          <w:rFonts w:cs="Times New Roman"/>
          <w:i/>
          <w:iCs/>
          <w:sz w:val="22"/>
          <w:szCs w:val="22"/>
        </w:rPr>
        <w:t>(M)</w:t>
      </w:r>
      <w:r>
        <w:rPr>
          <w:rFonts w:cs="Times New Roman"/>
          <w:sz w:val="22"/>
          <w:szCs w:val="22"/>
        </w:rPr>
        <w:t xml:space="preserve"> and non-mutualist </w:t>
      </w:r>
      <w:r>
        <w:rPr>
          <w:rFonts w:cs="Times New Roman"/>
          <w:i/>
          <w:iCs/>
          <w:sz w:val="22"/>
          <w:szCs w:val="22"/>
        </w:rPr>
        <w:t>(N)</w:t>
      </w:r>
      <w:r>
        <w:rPr>
          <w:rFonts w:cs="Times New Roman"/>
          <w:sz w:val="22"/>
          <w:szCs w:val="22"/>
        </w:rPr>
        <w:t xml:space="preserve">). Plants initially invest carbon </w:t>
      </w:r>
      <w:r>
        <w:rPr>
          <w:rFonts w:cs="Times New Roman"/>
          <w:i/>
          <w:iCs/>
          <w:sz w:val="22"/>
          <w:szCs w:val="22"/>
        </w:rPr>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for the construction of symbiosis structure to the two types of symbionts promiscuously, as it</w:t>
      </w:r>
      <w:del w:id="91" w:author="Tom" w:date="2019-04-17T15:26:00Z">
        <w:r w:rsidDel="00696781">
          <w:rPr>
            <w:rFonts w:cs="Times New Roman"/>
            <w:sz w:val="22"/>
            <w:szCs w:val="22"/>
          </w:rPr>
          <w:delText xml:space="preserve"> is</w:delText>
        </w:r>
      </w:del>
      <w:r>
        <w:rPr>
          <w:rFonts w:cs="Times New Roman"/>
          <w:sz w:val="22"/>
          <w:szCs w:val="22"/>
        </w:rPr>
        <w:t xml:space="preserve"> cannot recognize the beneficial symbionts until trading commences. </w:t>
      </w:r>
      <w:del w:id="92" w:author="Tom" w:date="2019-07-01T15:45:00Z">
        <w:r w:rsidDel="00BD7485">
          <w:rPr>
            <w:rFonts w:cs="Times New Roman"/>
            <w:sz w:val="22"/>
            <w:szCs w:val="22"/>
          </w:rPr>
          <w:delText xml:space="preserve"> </w:delText>
        </w:r>
      </w:del>
      <w:r>
        <w:rPr>
          <w:rFonts w:cs="Times New Roman"/>
          <w:sz w:val="22"/>
          <w:szCs w:val="22"/>
        </w:rPr>
        <w:t xml:space="preserve">Plants then preferentially allocate their resources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mutualistic symbiont in exchange for phosphorus. As in </w:t>
      </w:r>
      <w:del w:id="93" w:author="Tom" w:date="2019-06-28T22:17:00Z">
        <w:r w:rsidR="00074953" w:rsidDel="00074953">
          <w:rPr>
            <w:rFonts w:cs="Times New Roman"/>
            <w:sz w:val="22"/>
            <w:szCs w:val="22"/>
          </w:rPr>
          <w:fldChar w:fldCharType="begin"/>
        </w:r>
        <w:r w:rsidR="00074953" w:rsidDel="00074953">
          <w:rPr>
            <w:rFonts w:cs="Times New Roman"/>
            <w:sz w:val="22"/>
            <w:szCs w:val="22"/>
          </w:rPr>
          <w:delInstrText xml:space="preserve"> ADDIN EN.CITE &lt;EndNote&gt;&lt;Cite&gt;&lt;Author&gt;Bever&lt;/Author&gt;&lt;Year&gt;2015&lt;/Year&gt;&lt;RecNum&gt;3&lt;/RecNum&gt;&lt;DisplayText&gt;(Bever 2015)&lt;/DisplayText&gt;&lt;record&gt;&lt;rec-number&gt;3&lt;/rec-number&gt;&lt;foreign-keys&gt;&lt;key app="EN" db-id="stwex09p99daf9evveip2a2v9zzpet5022rs"&gt;3&lt;/key&gt;&lt;/foreign-keys&gt;&lt;ref-type name="Journal Article"&gt;17&lt;/ref-type&gt;&lt;contributors&gt;&lt;authors&gt;&lt;author&gt;Bever, James D.&lt;/author&gt;&lt;/authors&gt;&lt;/contributors&gt;&lt;titles&gt;&lt;title&gt;Preferential allocation, physio-evolutionary feedbacks, and the stability and environmental patterns of mutualism between plants and their root symbionts&lt;/title&gt;&lt;secondary-title&gt;New Phytologist&lt;/secondary-title&gt;&lt;/titles&gt;&lt;pages&gt;1503-1514&lt;/pages&gt;&lt;volume&gt;205&lt;/volume&gt;&lt;number&gt;4&lt;/number&gt;&lt;keywords&gt;&lt;keyword&gt;carbon allocation&lt;/keyword&gt;&lt;keyword&gt;cheater&lt;/keyword&gt;&lt;keyword&gt;mutualism&lt;/keyword&gt;&lt;keyword&gt;mycorrhizas&lt;/keyword&gt;&lt;keyword&gt;physio-evolutionary feedbacks&lt;/keyword&gt;&lt;keyword&gt;preferential allocation&lt;/keyword&gt;&lt;keyword&gt;symbiosis&lt;/keyword&gt;&lt;keyword&gt;theory&lt;/keyword&gt;&lt;/keywords&gt;&lt;dates&gt;&lt;year&gt;2015&lt;/year&gt;&lt;/dates&gt;&lt;isbn&gt;1469-8137&lt;/isbn&gt;&lt;urls&gt;&lt;related-urls&gt;&lt;url&gt;http://dx.doi.org/10.1111/nph.13239&lt;/url&gt;&lt;/related-urls&gt;&lt;/urls&gt;&lt;electronic-resource-num&gt;10.1111/nph.13239&lt;/electronic-resource-num&gt;&lt;modified-date&gt;2014-18522&lt;/modified-date&gt;&lt;/record&gt;&lt;/Cite&gt;&lt;/EndNote&gt;</w:delInstrText>
        </w:r>
        <w:r w:rsidR="00074953" w:rsidDel="00074953">
          <w:rPr>
            <w:rFonts w:cs="Times New Roman"/>
            <w:sz w:val="22"/>
            <w:szCs w:val="22"/>
          </w:rPr>
          <w:fldChar w:fldCharType="separate"/>
        </w:r>
        <w:r w:rsidR="00074953" w:rsidDel="00074953">
          <w:rPr>
            <w:rFonts w:cs="Times New Roman"/>
            <w:noProof/>
            <w:sz w:val="22"/>
            <w:szCs w:val="22"/>
          </w:rPr>
          <w:delText>(Bever 2015)</w:delText>
        </w:r>
        <w:r w:rsidR="00074953" w:rsidDel="00074953">
          <w:rPr>
            <w:rFonts w:cs="Times New Roman"/>
            <w:sz w:val="22"/>
            <w:szCs w:val="22"/>
          </w:rPr>
          <w:fldChar w:fldCharType="end"/>
        </w:r>
      </w:del>
      <w:r>
        <w:rPr>
          <w:rFonts w:cs="Times New Roman"/>
          <w:sz w:val="22"/>
          <w:szCs w:val="22"/>
        </w:rPr>
        <w:t xml:space="preserve">Bever (2015), the accuracy of preferential carbon-allocation is represented by the fidelity </w:t>
      </w:r>
      <w:r>
        <w:rPr>
          <w:rFonts w:cs="Times New Roman"/>
          <w:i/>
          <w:iCs/>
          <w:sz w:val="22"/>
          <w:szCs w:val="22"/>
        </w:rPr>
        <w:t>(f)</w:t>
      </w:r>
      <w:r>
        <w:rPr>
          <w:rFonts w:cs="Times New Roman"/>
          <w:sz w:val="22"/>
          <w:szCs w:val="22"/>
        </w:rPr>
        <w:t xml:space="preserve"> of preferential allocation</w:t>
      </w:r>
      <w:ins w:id="94" w:author="Jim Bever" w:date="2019-04-18T15:33:00Z">
        <w:r w:rsidR="00FB4AEF">
          <w:rPr>
            <w:rFonts w:cs="Times New Roman"/>
            <w:sz w:val="22"/>
            <w:szCs w:val="22"/>
          </w:rPr>
          <w:t xml:space="preserve">. Fidelity </w:t>
        </w:r>
      </w:ins>
      <w:del w:id="95" w:author="Jim Bever" w:date="2019-04-18T15:33:00Z">
        <w:r w:rsidDel="00FB4AEF">
          <w:rPr>
            <w:rFonts w:cs="Times New Roman"/>
            <w:sz w:val="22"/>
            <w:szCs w:val="22"/>
          </w:rPr>
          <w:delText>,</w:delText>
        </w:r>
      </w:del>
      <w:ins w:id="96" w:author="Tom" w:date="2019-04-17T15:26:00Z">
        <w:del w:id="97" w:author="Jim Bever" w:date="2019-04-18T15:33:00Z">
          <w:r w:rsidR="00696781" w:rsidDel="00FB4AEF">
            <w:rPr>
              <w:rFonts w:cs="Times New Roman"/>
              <w:sz w:val="22"/>
              <w:szCs w:val="22"/>
            </w:rPr>
            <w:delText xml:space="preserve">, </w:delText>
          </w:r>
        </w:del>
      </w:ins>
      <w:del w:id="98" w:author="Jim Bever" w:date="2019-04-18T15:33:00Z">
        <w:r w:rsidDel="00FB4AEF">
          <w:rPr>
            <w:rFonts w:cs="Times New Roman"/>
            <w:sz w:val="22"/>
            <w:szCs w:val="22"/>
          </w:rPr>
          <w:delText xml:space="preserve"> which will </w:delText>
        </w:r>
      </w:del>
      <w:r>
        <w:rPr>
          <w:rFonts w:cs="Times New Roman"/>
          <w:sz w:val="22"/>
          <w:szCs w:val="22"/>
        </w:rPr>
        <w:t>depend</w:t>
      </w:r>
      <w:ins w:id="99" w:author="Jim Bever" w:date="2019-04-18T15:33:00Z">
        <w:r w:rsidR="00FB4AEF">
          <w:rPr>
            <w:rFonts w:cs="Times New Roman"/>
            <w:sz w:val="22"/>
            <w:szCs w:val="22"/>
          </w:rPr>
          <w:t>s</w:t>
        </w:r>
      </w:ins>
      <w:r>
        <w:rPr>
          <w:rFonts w:cs="Times New Roman"/>
          <w:sz w:val="22"/>
          <w:szCs w:val="22"/>
        </w:rPr>
        <w:t xml:space="preserve"> on the spatial structure of the symbionts in the roots, the morphology and modularity of association, and the physiological potential of plants to allocate resources preferentially to mutualists even in absence of spatial structures. </w:t>
      </w:r>
      <w:del w:id="100" w:author="Jim Bever" w:date="2019-04-18T15:34:00Z">
        <w:r w:rsidDel="00FB4AEF">
          <w:rPr>
            <w:rFonts w:cs="Times New Roman"/>
            <w:sz w:val="22"/>
            <w:szCs w:val="22"/>
          </w:rPr>
          <w:delText>It is considered that f</w:delText>
        </w:r>
      </w:del>
      <w:ins w:id="101" w:author="Jim Bever" w:date="2019-04-18T15:34:00Z">
        <w:r w:rsidR="00FB4AEF">
          <w:rPr>
            <w:rFonts w:cs="Times New Roman"/>
            <w:sz w:val="22"/>
            <w:szCs w:val="22"/>
          </w:rPr>
          <w:t>F</w:t>
        </w:r>
      </w:ins>
      <w:r>
        <w:rPr>
          <w:rFonts w:cs="Times New Roman"/>
          <w:sz w:val="22"/>
          <w:szCs w:val="22"/>
        </w:rPr>
        <w:t xml:space="preserve">idelity has a range </w:t>
      </w:r>
      <w:del w:id="102" w:author="Jim Bever" w:date="2019-04-18T15:34:00Z">
        <w:r w:rsidDel="00FB4AEF">
          <w:rPr>
            <w:rFonts w:cs="Times New Roman"/>
            <w:sz w:val="22"/>
            <w:szCs w:val="22"/>
          </w:rPr>
          <w:delText>in between</w:delText>
        </w:r>
      </w:del>
      <w:ins w:id="103" w:author="Jim Bever" w:date="2019-04-18T15:34:00Z">
        <w:r w:rsidR="00FB4AEF">
          <w:rPr>
            <w:rFonts w:cs="Times New Roman"/>
            <w:sz w:val="22"/>
            <w:szCs w:val="22"/>
          </w:rPr>
          <w:t>from</w:t>
        </w:r>
      </w:ins>
      <w:r>
        <w:rPr>
          <w:rFonts w:cs="Times New Roman"/>
          <w:sz w:val="22"/>
          <w:szCs w:val="22"/>
        </w:rPr>
        <w:t xml:space="preserve"> 0 to 1, where</w:t>
      </w:r>
      <w:del w:id="104" w:author="Jim Bever" w:date="2019-04-18T15:34:00Z">
        <w:r w:rsidDel="00FB4AEF">
          <w:rPr>
            <w:rFonts w:cs="Times New Roman"/>
            <w:sz w:val="22"/>
            <w:szCs w:val="22"/>
          </w:rPr>
          <w:delText>as</w:delText>
        </w:r>
      </w:del>
      <w:r>
        <w:rPr>
          <w:rFonts w:cs="Times New Roman"/>
          <w:sz w:val="22"/>
          <w:szCs w:val="22"/>
        </w:rPr>
        <w:t xml:space="preserve"> </w:t>
      </w:r>
      <w:r>
        <w:rPr>
          <w:rFonts w:cs="Times New Roman"/>
          <w:i/>
          <w:iCs/>
          <w:sz w:val="22"/>
          <w:szCs w:val="22"/>
        </w:rPr>
        <w:t>f = 0</w:t>
      </w:r>
      <w:r>
        <w:rPr>
          <w:rFonts w:cs="Times New Roman"/>
          <w:sz w:val="22"/>
          <w:szCs w:val="22"/>
        </w:rPr>
        <w:t xml:space="preserve"> means plant</w:t>
      </w:r>
      <w:ins w:id="105" w:author="Jim Bever" w:date="2019-04-18T15:35:00Z">
        <w:r w:rsidR="00FB4AEF">
          <w:rPr>
            <w:rFonts w:cs="Times New Roman"/>
            <w:sz w:val="22"/>
            <w:szCs w:val="22"/>
          </w:rPr>
          <w:t>s</w:t>
        </w:r>
      </w:ins>
      <w:r>
        <w:rPr>
          <w:rFonts w:cs="Times New Roman"/>
          <w:sz w:val="22"/>
          <w:szCs w:val="22"/>
        </w:rPr>
        <w:t xml:space="preserve"> do</w:t>
      </w:r>
      <w:del w:id="106" w:author="Jim Bever" w:date="2019-04-18T15:35:00Z">
        <w:r w:rsidDel="00FB4AEF">
          <w:rPr>
            <w:rFonts w:cs="Times New Roman"/>
            <w:sz w:val="22"/>
            <w:szCs w:val="22"/>
          </w:rPr>
          <w:delText>es</w:delText>
        </w:r>
      </w:del>
      <w:r>
        <w:rPr>
          <w:rFonts w:cs="Times New Roman"/>
          <w:sz w:val="22"/>
          <w:szCs w:val="22"/>
        </w:rPr>
        <w:t xml:space="preserve"> not allocate preferentially to any specific symbiont at all and </w:t>
      </w:r>
      <w:r>
        <w:rPr>
          <w:rFonts w:cs="Times New Roman"/>
          <w:i/>
          <w:iCs/>
          <w:sz w:val="22"/>
          <w:szCs w:val="22"/>
        </w:rPr>
        <w:t>f = 1</w:t>
      </w:r>
      <w:r>
        <w:rPr>
          <w:rFonts w:cs="Times New Roman"/>
          <w:sz w:val="22"/>
          <w:szCs w:val="22"/>
        </w:rPr>
        <w:t xml:space="preserve"> means plant</w:t>
      </w:r>
      <w:ins w:id="107" w:author="Jim Bever" w:date="2019-04-18T15:35:00Z">
        <w:r w:rsidR="00FB4AEF">
          <w:rPr>
            <w:rFonts w:cs="Times New Roman"/>
            <w:sz w:val="22"/>
            <w:szCs w:val="22"/>
          </w:rPr>
          <w:t>s</w:t>
        </w:r>
      </w:ins>
      <w:r>
        <w:rPr>
          <w:rFonts w:cs="Times New Roman"/>
          <w:sz w:val="22"/>
          <w:szCs w:val="22"/>
        </w:rPr>
        <w:t xml:space="preserve"> </w:t>
      </w:r>
      <w:del w:id="108" w:author="Jim Bever" w:date="2019-04-18T15:35:00Z">
        <w:r w:rsidDel="00FB4AEF">
          <w:rPr>
            <w:rFonts w:cs="Times New Roman"/>
            <w:sz w:val="22"/>
            <w:szCs w:val="22"/>
          </w:rPr>
          <w:delText xml:space="preserve">selectively </w:delText>
        </w:r>
      </w:del>
      <w:r>
        <w:rPr>
          <w:rFonts w:cs="Times New Roman"/>
          <w:sz w:val="22"/>
          <w:szCs w:val="22"/>
        </w:rPr>
        <w:t xml:space="preserve">allocate carbon to mutualist only. Both symbionts compete with each other to exploit the resources and mutualists have to pay a cost </w:t>
      </w:r>
      <w:r>
        <w:rPr>
          <w:rFonts w:cs="Times New Roman"/>
          <w:i/>
          <w:iCs/>
          <w:sz w:val="22"/>
          <w:szCs w:val="22"/>
        </w:rPr>
        <w:t>(s)</w:t>
      </w:r>
      <w:r>
        <w:rPr>
          <w:rFonts w:cs="Times New Roman"/>
          <w:sz w:val="22"/>
          <w:szCs w:val="22"/>
        </w:rPr>
        <w:t xml:space="preserve"> due to mutualism which can reduce its maximum growth rate.  </w:t>
      </w:r>
    </w:p>
    <w:p w14:paraId="68F17B49" w14:textId="77777777" w:rsidR="00FD3325" w:rsidRDefault="00A93B8D">
      <w:pPr>
        <w:pStyle w:val="Body"/>
        <w:spacing w:line="480" w:lineRule="auto"/>
        <w:jc w:val="both"/>
        <w:rPr>
          <w:rFonts w:cs="Times New Roman"/>
        </w:rPr>
      </w:pPr>
      <w:r>
        <w:rPr>
          <w:rFonts w:cs="Times New Roman"/>
          <w:sz w:val="22"/>
          <w:szCs w:val="22"/>
        </w:rPr>
        <w:tab/>
        <w:t xml:space="preserve">From our model as represented by Equations (1 - 4), we have derived the condition for co-existence of both symbionts and got the parameter range for fidelity </w:t>
      </w:r>
      <w:r>
        <w:rPr>
          <w:rFonts w:cs="Times New Roman"/>
          <w:i/>
          <w:iCs/>
          <w:sz w:val="22"/>
          <w:szCs w:val="22"/>
        </w:rPr>
        <w:t>(f)</w:t>
      </w:r>
      <w:r>
        <w:rPr>
          <w:rFonts w:cs="Times New Roman"/>
          <w:sz w:val="22"/>
          <w:szCs w:val="22"/>
        </w:rPr>
        <w:t xml:space="preserve"> for a given cost </w:t>
      </w:r>
      <w:r>
        <w:rPr>
          <w:rFonts w:cs="Times New Roman"/>
          <w:i/>
          <w:iCs/>
          <w:sz w:val="22"/>
          <w:szCs w:val="22"/>
        </w:rPr>
        <w:t>(s)</w:t>
      </w:r>
      <w:r>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30C8EBE1" w14:textId="77777777">
        <w:trPr>
          <w:tblHeader/>
        </w:trPr>
        <w:tc>
          <w:tcPr>
            <w:tcW w:w="8401" w:type="dxa"/>
            <w:shd w:val="clear" w:color="auto" w:fill="auto"/>
            <w:vAlign w:val="center"/>
          </w:tcPr>
          <w:p w14:paraId="13139E87" w14:textId="77777777" w:rsidR="00FD3325" w:rsidRDefault="00E01405">
            <w:pPr>
              <w:pStyle w:val="TableContents"/>
              <w:spacing w:line="480" w:lineRule="auto"/>
              <w:jc w:val="both"/>
              <w:rPr>
                <w:sz w:val="22"/>
                <w:szCs w:val="22"/>
              </w:rPr>
              <w:pPrChange w:id="109" w:author="Tom" w:date="2019-06-28T22:40:00Z">
                <w:pPr>
                  <w:pStyle w:val="TableContents"/>
                  <w:spacing w:line="480" w:lineRule="auto"/>
                  <w:jc w:val="center"/>
                </w:pPr>
              </w:pPrChange>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14:paraId="72B54FF2" w14:textId="77777777" w:rsidR="00FD3325" w:rsidRDefault="00A93B8D" w:rsidP="008B4CEB">
            <w:pPr>
              <w:pStyle w:val="TableContents"/>
              <w:spacing w:line="480" w:lineRule="auto"/>
              <w:jc w:val="both"/>
            </w:pPr>
            <w:r>
              <w:t>(</w:t>
            </w:r>
            <w:r>
              <w:fldChar w:fldCharType="begin"/>
            </w:r>
            <w:r>
              <w:instrText>SEQ Text \* ARABIC</w:instrText>
            </w:r>
            <w:r>
              <w:fldChar w:fldCharType="separate"/>
            </w:r>
            <w:r w:rsidR="0038051A">
              <w:rPr>
                <w:noProof/>
              </w:rPr>
              <w:t>1</w:t>
            </w:r>
            <w:r>
              <w:fldChar w:fldCharType="end"/>
            </w:r>
            <w:r>
              <w:t>)</w:t>
            </w:r>
          </w:p>
        </w:tc>
      </w:tr>
    </w:tbl>
    <w:p w14:paraId="270DDF0C" w14:textId="77777777" w:rsidR="00FD3325" w:rsidRDefault="00A93B8D">
      <w:pPr>
        <w:pStyle w:val="Body"/>
        <w:spacing w:line="480" w:lineRule="auto"/>
        <w:jc w:val="both"/>
        <w:rPr>
          <w:rFonts w:cs="Times New Roman"/>
        </w:rPr>
      </w:pP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33A13F0B" w14:textId="77777777">
        <w:trPr>
          <w:tblHeader/>
        </w:trPr>
        <w:tc>
          <w:tcPr>
            <w:tcW w:w="8401" w:type="dxa"/>
            <w:shd w:val="clear" w:color="auto" w:fill="auto"/>
            <w:vAlign w:val="center"/>
          </w:tcPr>
          <w:p w14:paraId="5A328DB3" w14:textId="77777777" w:rsidR="00FD3325" w:rsidRDefault="00E01405">
            <w:pPr>
              <w:pStyle w:val="TableContents"/>
              <w:spacing w:line="480" w:lineRule="auto"/>
              <w:jc w:val="both"/>
              <w:pPrChange w:id="110" w:author="Tom" w:date="2019-06-28T22:40:00Z">
                <w:pPr>
                  <w:pStyle w:val="TableContents"/>
                  <w:spacing w:line="480" w:lineRule="auto"/>
                  <w:jc w:val="center"/>
                </w:pPr>
              </w:pPrChange>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14:paraId="6072EAA9" w14:textId="77777777" w:rsidR="00FD3325" w:rsidRDefault="00A93B8D" w:rsidP="008B4CEB">
            <w:pPr>
              <w:pStyle w:val="TableContents"/>
              <w:spacing w:line="480" w:lineRule="auto"/>
              <w:jc w:val="both"/>
            </w:pPr>
            <w:r>
              <w:t>(</w:t>
            </w:r>
            <w:r>
              <w:fldChar w:fldCharType="begin"/>
            </w:r>
            <w:r>
              <w:instrText>SEQ Text \* ARABIC</w:instrText>
            </w:r>
            <w:r>
              <w:fldChar w:fldCharType="separate"/>
            </w:r>
            <w:r w:rsidR="0038051A">
              <w:rPr>
                <w:noProof/>
              </w:rPr>
              <w:t>2</w:t>
            </w:r>
            <w:r>
              <w:fldChar w:fldCharType="end"/>
            </w:r>
            <w:r>
              <w:t>)</w:t>
            </w:r>
          </w:p>
        </w:tc>
      </w:tr>
    </w:tbl>
    <w:p w14:paraId="4BFC672E" w14:textId="77777777" w:rsidR="00FD3325" w:rsidRDefault="00A93B8D">
      <w:pPr>
        <w:pStyle w:val="Body"/>
        <w:spacing w:line="480" w:lineRule="auto"/>
        <w:jc w:val="both"/>
        <w:rPr>
          <w:rFonts w:cs="Times New Roman"/>
        </w:rPr>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3CFE858A" w14:textId="77777777">
        <w:trPr>
          <w:trHeight w:val="900"/>
          <w:tblHeader/>
        </w:trPr>
        <w:tc>
          <w:tcPr>
            <w:tcW w:w="8401" w:type="dxa"/>
            <w:shd w:val="clear" w:color="auto" w:fill="auto"/>
            <w:vAlign w:val="center"/>
          </w:tcPr>
          <w:p w14:paraId="2D0F35EA" w14:textId="77777777" w:rsidR="00FD3325" w:rsidRDefault="00E01405">
            <w:pPr>
              <w:pStyle w:val="TableContents"/>
              <w:spacing w:line="480" w:lineRule="auto"/>
              <w:jc w:val="both"/>
              <w:pPrChange w:id="111" w:author="Tom" w:date="2019-06-28T22:40:00Z">
                <w:pPr>
                  <w:pStyle w:val="TableContents"/>
                  <w:spacing w:line="480" w:lineRule="auto"/>
                  <w:jc w:val="center"/>
                </w:pPr>
              </w:pPrChange>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14:paraId="3B94228E" w14:textId="77777777" w:rsidR="00FD3325" w:rsidRDefault="00A93B8D" w:rsidP="008B4CEB">
            <w:pPr>
              <w:pStyle w:val="TableContents"/>
              <w:spacing w:line="480" w:lineRule="auto"/>
              <w:jc w:val="both"/>
            </w:pPr>
            <w:r>
              <w:t>(</w:t>
            </w:r>
            <w:r>
              <w:fldChar w:fldCharType="begin"/>
            </w:r>
            <w:r>
              <w:instrText>SEQ Text \* ARABIC</w:instrText>
            </w:r>
            <w:r>
              <w:fldChar w:fldCharType="separate"/>
            </w:r>
            <w:r w:rsidR="0038051A">
              <w:rPr>
                <w:noProof/>
              </w:rPr>
              <w:t>3</w:t>
            </w:r>
            <w:r>
              <w:fldChar w:fldCharType="end"/>
            </w:r>
            <w:r>
              <w:t>)</w:t>
            </w:r>
          </w:p>
        </w:tc>
      </w:tr>
    </w:tbl>
    <w:p w14:paraId="0B55E4D0" w14:textId="77777777" w:rsidR="00FD3325" w:rsidRDefault="00A93B8D">
      <w:pPr>
        <w:spacing w:line="480" w:lineRule="auto"/>
        <w:contextualSpacing/>
        <w:jc w:val="both"/>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2AB18094" w14:textId="77777777">
        <w:trPr>
          <w:tblHeader/>
        </w:trPr>
        <w:tc>
          <w:tcPr>
            <w:tcW w:w="8401" w:type="dxa"/>
            <w:shd w:val="clear" w:color="auto" w:fill="auto"/>
            <w:vAlign w:val="center"/>
          </w:tcPr>
          <w:p w14:paraId="7937C5B1" w14:textId="77777777" w:rsidR="00FD3325" w:rsidRDefault="00E01405">
            <w:pPr>
              <w:pStyle w:val="TableContents"/>
              <w:spacing w:line="480" w:lineRule="auto"/>
              <w:jc w:val="both"/>
              <w:pPrChange w:id="112" w:author="Tom" w:date="2019-06-28T22:40:00Z">
                <w:pPr>
                  <w:pStyle w:val="TableContents"/>
                  <w:spacing w:line="480" w:lineRule="auto"/>
                  <w:jc w:val="center"/>
                </w:pPr>
              </w:pPrChange>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14:paraId="6BA8181A" w14:textId="77777777" w:rsidR="00FD3325" w:rsidRDefault="00A93B8D" w:rsidP="008B4CEB">
            <w:pPr>
              <w:pStyle w:val="TableContents"/>
              <w:spacing w:line="480" w:lineRule="auto"/>
              <w:jc w:val="both"/>
            </w:pPr>
            <w:r>
              <w:t>(</w:t>
            </w:r>
            <w:r>
              <w:fldChar w:fldCharType="begin"/>
            </w:r>
            <w:r>
              <w:instrText>SEQ Text \* ARABIC</w:instrText>
            </w:r>
            <w:r>
              <w:fldChar w:fldCharType="separate"/>
            </w:r>
            <w:r w:rsidR="0038051A">
              <w:rPr>
                <w:noProof/>
              </w:rPr>
              <w:t>4</w:t>
            </w:r>
            <w:r>
              <w:fldChar w:fldCharType="end"/>
            </w:r>
            <w:r>
              <w:t>)</w:t>
            </w:r>
          </w:p>
        </w:tc>
      </w:tr>
    </w:tbl>
    <w:p w14:paraId="769E6D3A" w14:textId="77777777" w:rsidR="00FD3325" w:rsidRDefault="00A93B8D">
      <w:pPr>
        <w:spacing w:line="480" w:lineRule="auto"/>
        <w:contextualSpacing/>
        <w:jc w:val="both"/>
        <w:rPr>
          <w:sz w:val="22"/>
          <w:szCs w:val="22"/>
        </w:rPr>
      </w:pPr>
      <w:r>
        <w:rPr>
          <w:sz w:val="22"/>
          <w:szCs w:val="22"/>
        </w:rPr>
        <w:lastRenderedPageBreak/>
        <w:tab/>
      </w:r>
      <w:r>
        <w:t>A</w:t>
      </w:r>
      <w:r>
        <w:rPr>
          <w:sz w:val="22"/>
          <w:szCs w:val="22"/>
        </w:rPr>
        <w:t xml:space="preserve">ll the terms and parameters are described in Table 1. Equation (1) represents the rate of change of allocated carbon which decreases with increasing phosphorous availability </w:t>
      </w:r>
      <w:r>
        <w:rPr>
          <w:i/>
          <w:iCs/>
          <w:sz w:val="22"/>
          <w:szCs w:val="22"/>
        </w:rPr>
        <w:t>(P</w:t>
      </w:r>
      <w:r>
        <w:rPr>
          <w:i/>
          <w:iCs/>
          <w:sz w:val="22"/>
          <w:szCs w:val="22"/>
          <w:vertAlign w:val="subscript"/>
        </w:rPr>
        <w:t>s</w:t>
      </w:r>
      <w:r>
        <w:rPr>
          <w:i/>
          <w:iCs/>
          <w:sz w:val="22"/>
          <w:szCs w:val="22"/>
        </w:rPr>
        <w:t>)</w:t>
      </w:r>
      <w:r>
        <w:rPr>
          <w:sz w:val="22"/>
          <w:szCs w:val="22"/>
        </w:rPr>
        <w:t xml:space="preserve"> in the soil. As colonization of plant roots by mutualists increases, plants receive more P per allocated carbon and this increase in efficiency results in plants needing to allocate less carbon to mycorrhizae (i.e. negative physiological feedback). We assume that the efficiency of P return, </w:t>
      </w:r>
      <w:r>
        <w:rPr>
          <w:i/>
          <w:iCs/>
          <w:sz w:val="22"/>
          <w:szCs w:val="22"/>
        </w:rPr>
        <w:t>F(M,N)</w:t>
      </w:r>
      <w:r>
        <w:rPr>
          <w:sz w:val="22"/>
          <w:szCs w:val="22"/>
        </w:rPr>
        <w:t xml:space="preserve"> in Equation (1), is a saturating function of the density and proportion of mutualists, as shown in Figure 1 </w:t>
      </w:r>
      <w:r>
        <w:rPr>
          <w:i/>
          <w:sz w:val="22"/>
          <w:szCs w:val="22"/>
        </w:rPr>
        <w:t>(A)</w:t>
      </w:r>
      <w:r>
        <w:rPr>
          <w:sz w:val="22"/>
          <w:szCs w:val="22"/>
        </w:rPr>
        <w:t xml:space="preserve">. While the per capita growth rate of mutualist and non-mutualist decreases with same death rate (d), their growth rate is affected differently by costs and preferential allocation as represented in Equation (2) and Equation (3). Though fidelity </w:t>
      </w:r>
      <w:r>
        <w:rPr>
          <w:i/>
          <w:iCs/>
          <w:sz w:val="22"/>
          <w:szCs w:val="22"/>
        </w:rPr>
        <w:t>(f)</w:t>
      </w:r>
      <w:r>
        <w:rPr>
          <w:sz w:val="22"/>
          <w:szCs w:val="22"/>
        </w:rPr>
        <w:t xml:space="preserve"> gives the advantage to the mutualist</w:t>
      </w:r>
      <w:ins w:id="113" w:author="Jim Bever" w:date="2019-01-24T09:45:00Z">
        <w:r w:rsidR="002E3219">
          <w:rPr>
            <w:sz w:val="22"/>
            <w:szCs w:val="22"/>
          </w:rPr>
          <w:t xml:space="preserve"> in access to allocated carbon</w:t>
        </w:r>
      </w:ins>
      <w:r>
        <w:rPr>
          <w:sz w:val="22"/>
          <w:szCs w:val="22"/>
        </w:rPr>
        <w:t xml:space="preserve">, it has to pay an energetic cost </w:t>
      </w:r>
      <w:r>
        <w:rPr>
          <w:i/>
          <w:iCs/>
          <w:sz w:val="22"/>
          <w:szCs w:val="22"/>
        </w:rPr>
        <w:t>(s)</w:t>
      </w:r>
      <w:ins w:id="114" w:author="Jim Bever" w:date="2019-01-24T09:45:00Z">
        <w:r w:rsidR="002E3219">
          <w:rPr>
            <w:iCs/>
            <w:sz w:val="22"/>
            <w:szCs w:val="22"/>
          </w:rPr>
          <w:t xml:space="preserve"> which decreases its growth rate on </w:t>
        </w:r>
      </w:ins>
      <w:ins w:id="115" w:author="Jim Bever" w:date="2019-01-24T09:46:00Z">
        <w:r w:rsidR="002E3219">
          <w:rPr>
            <w:iCs/>
            <w:sz w:val="22"/>
            <w:szCs w:val="22"/>
          </w:rPr>
          <w:t xml:space="preserve">accessed </w:t>
        </w:r>
      </w:ins>
      <w:ins w:id="116" w:author="Jim Bever" w:date="2019-01-24T09:45:00Z">
        <w:r w:rsidR="002E3219">
          <w:rPr>
            <w:iCs/>
            <w:sz w:val="22"/>
            <w:szCs w:val="22"/>
          </w:rPr>
          <w:t>carbon</w:t>
        </w:r>
      </w:ins>
      <w:r>
        <w:rPr>
          <w:sz w:val="22"/>
          <w:szCs w:val="22"/>
        </w:rPr>
        <w:t xml:space="preserve">. Equation (4) demonstrates a constant supply rate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for construction carbon, consistent with continual growth of a root system.  The available construction carbon </w:t>
      </w:r>
      <w:r>
        <w:rPr>
          <w:i/>
          <w:iCs/>
          <w:sz w:val="22"/>
          <w:szCs w:val="22"/>
        </w:rPr>
        <w:t>(C</w:t>
      </w:r>
      <w:r>
        <w:rPr>
          <w:i/>
          <w:iCs/>
          <w:sz w:val="22"/>
          <w:szCs w:val="22"/>
          <w:vertAlign w:val="subscript"/>
        </w:rPr>
        <w:t>c</w:t>
      </w:r>
      <w:r>
        <w:rPr>
          <w:i/>
          <w:iCs/>
          <w:sz w:val="22"/>
          <w:szCs w:val="22"/>
        </w:rPr>
        <w:t>)</w:t>
      </w:r>
      <w:r>
        <w:rPr>
          <w:sz w:val="22"/>
          <w:szCs w:val="22"/>
        </w:rPr>
        <w:t xml:space="preserve"> is depleted as the roots are colonized by symbionts, as represented by a linear function of the product of total symbiont-density and the density of construction carbon itself. </w:t>
      </w:r>
    </w:p>
    <w:p w14:paraId="36D14481" w14:textId="77777777" w:rsidR="00FD3325" w:rsidRDefault="00A93B8D">
      <w:pPr>
        <w:spacing w:line="480" w:lineRule="auto"/>
        <w:contextualSpacing/>
        <w:jc w:val="both"/>
        <w:rPr>
          <w:sz w:val="22"/>
          <w:szCs w:val="22"/>
        </w:rPr>
      </w:pPr>
      <w:r>
        <w:rPr>
          <w:sz w:val="22"/>
          <w:szCs w:val="22"/>
        </w:rPr>
        <w:tab/>
        <w:t>By setting equation (1) and (4) equal to zero, we can get equilibrium values for allocated carbon (</w:t>
      </w:r>
      <m:oMath>
        <m:acc>
          <m:accPr>
            <m:chr m:val="^"/>
            <m:ctrlPr>
              <w:del w:id="117" w:author="Tom" w:date="2019-04-15T21:46:00Z">
                <w:rPr>
                  <w:rFonts w:ascii="Cambria Math" w:hAnsi="Cambria Math"/>
                </w:rPr>
              </w:del>
            </m:ctrlPr>
          </m:accPr>
          <m:e>
            <m:sSub>
              <m:sSubPr>
                <m:ctrlPr>
                  <w:del w:id="118" w:author="Tom" w:date="2019-04-15T21:46:00Z">
                    <w:rPr>
                      <w:rFonts w:ascii="Cambria Math" w:hAnsi="Cambria Math"/>
                    </w:rPr>
                  </w:del>
                </m:ctrlPr>
              </m:sSubPr>
              <m:e>
                <m:r>
                  <w:del w:id="119" w:author="Tom" w:date="2019-04-15T21:46:00Z">
                    <w:rPr>
                      <w:rFonts w:ascii="Cambria Math" w:hAnsi="Cambria Math"/>
                    </w:rPr>
                    <m:t>C</m:t>
                  </w:del>
                </m:r>
              </m:e>
              <m:sub>
                <m:r>
                  <w:del w:id="120" w:author="Tom" w:date="2019-04-15T21:46:00Z">
                    <w:rPr>
                      <w:rFonts w:ascii="Cambria Math" w:hAnsi="Cambria Math"/>
                    </w:rPr>
                    <m:t>a</m:t>
                  </w:del>
                </m:r>
              </m:sub>
            </m:sSub>
          </m:e>
        </m:acc>
        <m:acc>
          <m:accPr>
            <m:ctrlPr>
              <w:ins w:id="121" w:author="Tom" w:date="2019-04-15T21:46:00Z">
                <w:rPr>
                  <w:rFonts w:ascii="Cambria Math" w:hAnsi="Cambria Math"/>
                  <w:i/>
                </w:rPr>
              </w:ins>
            </m:ctrlPr>
          </m:accPr>
          <m:e>
            <m:sSub>
              <m:sSubPr>
                <m:ctrlPr>
                  <w:ins w:id="122" w:author="Tom" w:date="2019-04-15T21:47:00Z">
                    <w:rPr>
                      <w:rFonts w:ascii="Cambria Math" w:hAnsi="Cambria Math"/>
                      <w:i/>
                    </w:rPr>
                  </w:ins>
                </m:ctrlPr>
              </m:sSubPr>
              <m:e>
                <m:r>
                  <w:ins w:id="123" w:author="Tom" w:date="2019-04-15T21:47:00Z">
                    <w:rPr>
                      <w:rFonts w:ascii="Cambria Math" w:hAnsi="Cambria Math"/>
                    </w:rPr>
                    <m:t>C</m:t>
                  </w:ins>
                </m:r>
              </m:e>
              <m:sub>
                <m:r>
                  <w:ins w:id="124" w:author="Tom" w:date="2019-04-15T21:47:00Z">
                    <w:rPr>
                      <w:rFonts w:ascii="Cambria Math" w:hAnsi="Cambria Math"/>
                    </w:rPr>
                    <m:t>a</m:t>
                  </w:ins>
                </m:r>
              </m:sub>
            </m:sSub>
          </m:e>
        </m:acc>
      </m:oMath>
      <w:r>
        <w:rPr>
          <w:sz w:val="22"/>
          <w:szCs w:val="22"/>
        </w:rPr>
        <w:t>) and construction carbon (</w:t>
      </w:r>
      <m:oMath>
        <m:acc>
          <m:accPr>
            <m:ctrlPr>
              <w:ins w:id="125" w:author="Tom" w:date="2019-04-15T21:47:00Z">
                <w:rPr>
                  <w:rFonts w:ascii="Cambria Math" w:hAnsi="Cambria Math"/>
                  <w:i/>
                </w:rPr>
              </w:ins>
            </m:ctrlPr>
          </m:accPr>
          <m:e>
            <m:sSub>
              <m:sSubPr>
                <m:ctrlPr>
                  <w:ins w:id="126" w:author="Tom" w:date="2019-04-15T21:47:00Z">
                    <w:rPr>
                      <w:rFonts w:ascii="Cambria Math" w:hAnsi="Cambria Math"/>
                      <w:i/>
                    </w:rPr>
                  </w:ins>
                </m:ctrlPr>
              </m:sSubPr>
              <m:e>
                <m:r>
                  <w:ins w:id="127" w:author="Tom" w:date="2019-04-15T21:47:00Z">
                    <w:rPr>
                      <w:rFonts w:ascii="Cambria Math" w:hAnsi="Cambria Math"/>
                    </w:rPr>
                    <m:t>C</m:t>
                  </w:ins>
                </m:r>
              </m:e>
              <m:sub>
                <m:r>
                  <w:ins w:id="128" w:author="Tom" w:date="2019-04-15T21:47:00Z">
                    <w:rPr>
                      <w:rFonts w:ascii="Cambria Math" w:hAnsi="Cambria Math"/>
                    </w:rPr>
                    <m:t>c</m:t>
                  </w:ins>
                </m:r>
              </m:sub>
            </m:sSub>
          </m:e>
        </m:acc>
        <m:acc>
          <m:accPr>
            <m:chr m:val="^"/>
            <m:ctrlPr>
              <w:del w:id="129" w:author="Tom" w:date="2019-04-15T21:47:00Z">
                <w:rPr>
                  <w:rFonts w:ascii="Cambria Math" w:hAnsi="Cambria Math"/>
                </w:rPr>
              </w:del>
            </m:ctrlPr>
          </m:accPr>
          <m:e>
            <m:sSub>
              <m:sSubPr>
                <m:ctrlPr>
                  <w:del w:id="130" w:author="Tom" w:date="2019-04-15T21:47:00Z">
                    <w:rPr>
                      <w:rFonts w:ascii="Cambria Math" w:hAnsi="Cambria Math"/>
                    </w:rPr>
                  </w:del>
                </m:ctrlPr>
              </m:sSubPr>
              <m:e>
                <m:r>
                  <w:del w:id="131" w:author="Tom" w:date="2019-04-15T21:47:00Z">
                    <w:rPr>
                      <w:rFonts w:ascii="Cambria Math" w:hAnsi="Cambria Math"/>
                    </w:rPr>
                    <m:t>C</m:t>
                  </w:del>
                </m:r>
              </m:e>
              <m:sub>
                <m:r>
                  <w:del w:id="132" w:author="Tom" w:date="2019-04-15T21:47:00Z">
                    <w:rPr>
                      <w:rFonts w:ascii="Cambria Math" w:hAnsi="Cambria Math"/>
                    </w:rPr>
                    <m:t>c</m:t>
                  </w:del>
                </m:r>
              </m:sub>
            </m:sSub>
          </m:e>
        </m:acc>
      </m:oMath>
      <w:r>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48951323" w14:textId="77777777">
        <w:trPr>
          <w:tblHeader/>
        </w:trPr>
        <w:tc>
          <w:tcPr>
            <w:tcW w:w="8401" w:type="dxa"/>
            <w:shd w:val="clear" w:color="auto" w:fill="auto"/>
            <w:vAlign w:val="center"/>
          </w:tcPr>
          <w:p w14:paraId="153DDB36" w14:textId="77777777" w:rsidR="00FD3325" w:rsidRDefault="00E01405">
            <w:pPr>
              <w:pStyle w:val="TableContents"/>
              <w:spacing w:line="480" w:lineRule="auto"/>
              <w:jc w:val="both"/>
              <w:rPr>
                <w:sz w:val="22"/>
                <w:szCs w:val="22"/>
              </w:rPr>
              <w:pPrChange w:id="133" w:author="Tom" w:date="2019-06-28T22:40:00Z">
                <w:pPr>
                  <w:pStyle w:val="TableContents"/>
                  <w:spacing w:line="480" w:lineRule="auto"/>
                  <w:jc w:val="center"/>
                </w:pPr>
              </w:pPrChange>
            </w:pPr>
            <m:oMathPara>
              <m:oMath>
                <m:acc>
                  <m:accPr>
                    <m:ctrlPr>
                      <w:ins w:id="134" w:author="Tom" w:date="2019-04-15T21:47:00Z">
                        <w:rPr>
                          <w:rFonts w:ascii="Cambria Math" w:hAnsi="Cambria Math"/>
                          <w:i/>
                        </w:rPr>
                      </w:ins>
                    </m:ctrlPr>
                  </m:accPr>
                  <m:e>
                    <m:sSub>
                      <m:sSubPr>
                        <m:ctrlPr>
                          <w:ins w:id="135" w:author="Tom" w:date="2019-04-15T21:47:00Z">
                            <w:rPr>
                              <w:rFonts w:ascii="Cambria Math" w:hAnsi="Cambria Math"/>
                              <w:i/>
                            </w:rPr>
                          </w:ins>
                        </m:ctrlPr>
                      </m:sSubPr>
                      <m:e>
                        <m:r>
                          <w:ins w:id="136" w:author="Tom" w:date="2019-04-15T21:47:00Z">
                            <w:rPr>
                              <w:rFonts w:ascii="Cambria Math" w:hAnsi="Cambria Math"/>
                            </w:rPr>
                            <m:t>C</m:t>
                          </w:ins>
                        </m:r>
                      </m:e>
                      <m:sub>
                        <m:r>
                          <w:ins w:id="137" w:author="Tom" w:date="2019-04-15T21:47:00Z">
                            <w:rPr>
                              <w:rFonts w:ascii="Cambria Math" w:hAnsi="Cambria Math"/>
                            </w:rPr>
                            <m:t>a</m:t>
                          </w:ins>
                        </m:r>
                      </m:sub>
                    </m:sSub>
                  </m:e>
                </m:acc>
                <m:acc>
                  <m:accPr>
                    <m:chr m:val="^"/>
                    <m:ctrlPr>
                      <w:del w:id="138" w:author="Tom" w:date="2019-04-15T21:47:00Z">
                        <w:rPr>
                          <w:rFonts w:ascii="Cambria Math" w:hAnsi="Cambria Math"/>
                        </w:rPr>
                      </w:del>
                    </m:ctrlPr>
                  </m:accPr>
                  <m:e>
                    <m:sSub>
                      <m:sSubPr>
                        <m:ctrlPr>
                          <w:del w:id="139" w:author="Tom" w:date="2019-04-15T21:47:00Z">
                            <w:rPr>
                              <w:rFonts w:ascii="Cambria Math" w:hAnsi="Cambria Math"/>
                            </w:rPr>
                          </w:del>
                        </m:ctrlPr>
                      </m:sSubPr>
                      <m:e>
                        <m:r>
                          <w:del w:id="140" w:author="Tom" w:date="2019-04-15T21:47:00Z">
                            <w:rPr>
                              <w:rFonts w:ascii="Cambria Math" w:hAnsi="Cambria Math"/>
                            </w:rPr>
                            <m:t>C</m:t>
                          </w:del>
                        </m:r>
                      </m:e>
                      <m:sub>
                        <m:r>
                          <w:del w:id="141" w:author="Tom" w:date="2019-04-15T21:47:00Z">
                            <w:rPr>
                              <w:rFonts w:ascii="Cambria Math" w:hAnsi="Cambria Math"/>
                            </w:rPr>
                            <m:t>a</m:t>
                          </w:del>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rPr>
                        <w:rFonts w:ascii="Cambria Math" w:hAnsi="Cambria Math"/>
                      </w:rPr>
                      <m:t>F</m:t>
                    </m:r>
                    <m:d>
                      <m:dPr>
                        <m:ctrlPr>
                          <w:rPr>
                            <w:rFonts w:ascii="Cambria Math" w:hAnsi="Cambria Math"/>
                          </w:rPr>
                        </m:ctrlPr>
                      </m:dPr>
                      <m:e>
                        <m:acc>
                          <m:accPr>
                            <m:ctrlPr>
                              <w:ins w:id="142" w:author="Tom" w:date="2019-04-15T21:48:00Z">
                                <w:rPr>
                                  <w:rFonts w:ascii="Cambria Math" w:hAnsi="Cambria Math"/>
                                  <w:i/>
                                </w:rPr>
                              </w:ins>
                            </m:ctrlPr>
                          </m:accPr>
                          <m:e>
                            <m:r>
                              <w:ins w:id="143" w:author="Tom" w:date="2019-04-15T21:48:00Z">
                                <w:rPr>
                                  <w:rFonts w:ascii="Cambria Math" w:hAnsi="Cambria Math"/>
                                </w:rPr>
                                <m:t>M</m:t>
                              </w:ins>
                            </m:r>
                          </m:e>
                        </m:acc>
                        <m:acc>
                          <m:accPr>
                            <m:chr m:val="^"/>
                            <m:ctrlPr>
                              <w:del w:id="144" w:author="Tom" w:date="2019-04-15T21:48:00Z">
                                <w:rPr>
                                  <w:rFonts w:ascii="Cambria Math" w:hAnsi="Cambria Math"/>
                                </w:rPr>
                              </w:del>
                            </m:ctrlPr>
                          </m:accPr>
                          <m:e>
                            <m:r>
                              <w:del w:id="145" w:author="Tom" w:date="2019-04-15T21:48:00Z">
                                <w:rPr>
                                  <w:rFonts w:ascii="Cambria Math" w:hAnsi="Cambria Math"/>
                                </w:rPr>
                                <m:t>M</m:t>
                              </w:del>
                            </m:r>
                          </m:e>
                        </m:acc>
                        <m:r>
                          <w:rPr>
                            <w:rFonts w:ascii="Cambria Math" w:hAnsi="Cambria Math"/>
                          </w:rPr>
                          <m:t>,</m:t>
                        </m:r>
                        <m:acc>
                          <m:accPr>
                            <m:ctrlPr>
                              <w:ins w:id="146" w:author="Tom" w:date="2019-04-15T21:48:00Z">
                                <w:rPr>
                                  <w:rFonts w:ascii="Cambria Math" w:hAnsi="Cambria Math"/>
                                  <w:i/>
                                </w:rPr>
                              </w:ins>
                            </m:ctrlPr>
                          </m:accPr>
                          <m:e>
                            <m:r>
                              <w:ins w:id="147" w:author="Tom" w:date="2019-04-15T21:48:00Z">
                                <w:rPr>
                                  <w:rFonts w:ascii="Cambria Math" w:hAnsi="Cambria Math"/>
                                </w:rPr>
                                <m:t>N</m:t>
                              </w:ins>
                            </m:r>
                          </m:e>
                        </m:acc>
                        <m:acc>
                          <m:accPr>
                            <m:chr m:val="^"/>
                            <m:ctrlPr>
                              <w:del w:id="148" w:author="Tom" w:date="2019-04-15T21:48:00Z">
                                <w:rPr>
                                  <w:rFonts w:ascii="Cambria Math" w:hAnsi="Cambria Math"/>
                                </w:rPr>
                              </w:del>
                            </m:ctrlPr>
                          </m:accPr>
                          <m:e>
                            <m:r>
                              <w:del w:id="149" w:author="Tom" w:date="2019-04-15T21:48:00Z">
                                <w:rPr>
                                  <w:rFonts w:ascii="Cambria Math" w:hAnsi="Cambria Math"/>
                                </w:rPr>
                                <m:t>N</m:t>
                              </w:del>
                            </m:r>
                          </m:e>
                        </m:acc>
                      </m:e>
                    </m:d>
                  </m:den>
                </m:f>
                <m:r>
                  <w:rPr>
                    <w:rFonts w:ascii="Cambria Math" w:hAnsi="Cambria Math"/>
                  </w:rPr>
                  <m:t>;F</m:t>
                </m:r>
                <m:d>
                  <m:dPr>
                    <m:ctrlPr>
                      <w:rPr>
                        <w:rFonts w:ascii="Cambria Math" w:hAnsi="Cambria Math"/>
                      </w:rPr>
                    </m:ctrlPr>
                  </m:dPr>
                  <m:e>
                    <m:acc>
                      <m:accPr>
                        <m:ctrlPr>
                          <w:ins w:id="150" w:author="Tom" w:date="2019-04-15T21:49:00Z">
                            <w:rPr>
                              <w:rFonts w:ascii="Cambria Math" w:hAnsi="Cambria Math"/>
                              <w:i/>
                            </w:rPr>
                          </w:ins>
                        </m:ctrlPr>
                      </m:accPr>
                      <m:e>
                        <m:r>
                          <w:ins w:id="151" w:author="Tom" w:date="2019-04-15T21:49:00Z">
                            <w:rPr>
                              <w:rFonts w:ascii="Cambria Math" w:hAnsi="Cambria Math"/>
                            </w:rPr>
                            <m:t>M</m:t>
                          </w:ins>
                        </m:r>
                      </m:e>
                    </m:acc>
                    <m:r>
                      <w:ins w:id="152" w:author="Tom" w:date="2019-04-15T21:49:00Z">
                        <w:rPr>
                          <w:rFonts w:ascii="Cambria Math" w:hAnsi="Cambria Math"/>
                        </w:rPr>
                        <m:t>,</m:t>
                      </w:ins>
                    </m:r>
                    <m:acc>
                      <m:accPr>
                        <m:ctrlPr>
                          <w:ins w:id="153" w:author="Tom" w:date="2019-04-15T21:49:00Z">
                            <w:rPr>
                              <w:rFonts w:ascii="Cambria Math" w:hAnsi="Cambria Math"/>
                              <w:i/>
                            </w:rPr>
                          </w:ins>
                        </m:ctrlPr>
                      </m:accPr>
                      <m:e>
                        <m:r>
                          <w:ins w:id="154" w:author="Tom" w:date="2019-04-15T21:49:00Z">
                            <w:rPr>
                              <w:rFonts w:ascii="Cambria Math" w:hAnsi="Cambria Math"/>
                            </w:rPr>
                            <m:t>N</m:t>
                          </w:ins>
                        </m:r>
                      </m:e>
                    </m:acc>
                    <m:acc>
                      <m:accPr>
                        <m:chr m:val="^"/>
                        <m:ctrlPr>
                          <w:del w:id="155" w:author="Tom" w:date="2019-04-15T21:49:00Z">
                            <w:rPr>
                              <w:rFonts w:ascii="Cambria Math" w:hAnsi="Cambria Math"/>
                            </w:rPr>
                          </w:del>
                        </m:ctrlPr>
                      </m:accPr>
                      <m:e>
                        <m:r>
                          <w:del w:id="156" w:author="Tom" w:date="2019-04-15T21:49:00Z">
                            <w:rPr>
                              <w:rFonts w:ascii="Cambria Math" w:hAnsi="Cambria Math"/>
                            </w:rPr>
                            <m:t>M</m:t>
                          </w:del>
                        </m:r>
                      </m:e>
                    </m:acc>
                    <m:r>
                      <w:del w:id="157" w:author="Tom" w:date="2019-04-15T21:49:00Z">
                        <w:rPr>
                          <w:rFonts w:ascii="Cambria Math" w:hAnsi="Cambria Math"/>
                        </w:rPr>
                        <m:t>,</m:t>
                      </w:del>
                    </m:r>
                    <m:acc>
                      <m:accPr>
                        <m:chr m:val="^"/>
                        <m:ctrlPr>
                          <w:del w:id="158" w:author="Tom" w:date="2019-04-15T21:49:00Z">
                            <w:rPr>
                              <w:rFonts w:ascii="Cambria Math" w:hAnsi="Cambria Math"/>
                            </w:rPr>
                          </w:del>
                        </m:ctrlPr>
                      </m:accPr>
                      <m:e>
                        <m:r>
                          <w:del w:id="159" w:author="Tom" w:date="2019-04-15T21:49:00Z">
                            <w:rPr>
                              <w:rFonts w:ascii="Cambria Math" w:hAnsi="Cambria Math"/>
                            </w:rPr>
                            <m:t>N</m:t>
                          </w:del>
                        </m:r>
                      </m:e>
                    </m:acc>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acc>
                          <m:accPr>
                            <m:ctrlPr>
                              <w:ins w:id="160" w:author="Tom" w:date="2019-04-15T21:49:00Z">
                                <w:rPr>
                                  <w:rFonts w:ascii="Cambria Math" w:hAnsi="Cambria Math"/>
                                  <w:i/>
                                </w:rPr>
                              </w:ins>
                            </m:ctrlPr>
                          </m:accPr>
                          <m:e>
                            <m:r>
                              <w:ins w:id="161" w:author="Tom" w:date="2019-04-15T21:49:00Z">
                                <w:rPr>
                                  <w:rFonts w:ascii="Cambria Math" w:hAnsi="Cambria Math"/>
                                </w:rPr>
                                <m:t>M</m:t>
                              </w:ins>
                            </m:r>
                          </m:e>
                        </m:acc>
                        <m:acc>
                          <m:accPr>
                            <m:chr m:val="^"/>
                            <m:ctrlPr>
                              <w:del w:id="162" w:author="Tom" w:date="2019-04-15T21:49:00Z">
                                <w:rPr>
                                  <w:rFonts w:ascii="Cambria Math" w:hAnsi="Cambria Math"/>
                                </w:rPr>
                              </w:del>
                            </m:ctrlPr>
                          </m:accPr>
                          <m:e>
                            <m:r>
                              <w:del w:id="163" w:author="Tom" w:date="2019-04-15T21:49:00Z">
                                <w:rPr>
                                  <w:rFonts w:ascii="Cambria Math" w:hAnsi="Cambria Math"/>
                                </w:rPr>
                                <m:t>M</m:t>
                              </w:del>
                            </m:r>
                          </m:e>
                        </m:acc>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acc>
                          <m:accPr>
                            <m:chr m:val="^"/>
                            <m:ctrlPr>
                              <w:del w:id="164" w:author="Tom" w:date="2019-04-15T21:49:00Z">
                                <w:rPr>
                                  <w:rFonts w:ascii="Cambria Math" w:hAnsi="Cambria Math"/>
                                </w:rPr>
                              </w:del>
                            </m:ctrlPr>
                          </m:accPr>
                          <m:e>
                            <m:r>
                              <w:del w:id="165" w:author="Tom" w:date="2019-04-15T21:49:00Z">
                                <w:rPr>
                                  <w:rFonts w:ascii="Cambria Math" w:hAnsi="Cambria Math"/>
                                </w:rPr>
                                <m:t>M</m:t>
                              </w:del>
                            </m:r>
                          </m:e>
                        </m:acc>
                        <m:acc>
                          <m:accPr>
                            <m:ctrlPr>
                              <w:ins w:id="166" w:author="Tom" w:date="2019-04-15T21:49:00Z">
                                <w:rPr>
                                  <w:rFonts w:ascii="Cambria Math" w:hAnsi="Cambria Math"/>
                                  <w:i/>
                                </w:rPr>
                              </w:ins>
                            </m:ctrlPr>
                          </m:accPr>
                          <m:e>
                            <m:r>
                              <w:ins w:id="167" w:author="Tom" w:date="2019-04-15T21:49:00Z">
                                <w:rPr>
                                  <w:rFonts w:ascii="Cambria Math" w:hAnsi="Cambria Math"/>
                                </w:rPr>
                                <m:t>M</m:t>
                              </w:ins>
                            </m:r>
                          </m:e>
                        </m:acc>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acc>
                              <m:accPr>
                                <m:ctrlPr>
                                  <w:ins w:id="168" w:author="Tom" w:date="2019-04-15T21:49:00Z">
                                    <w:rPr>
                                      <w:rFonts w:ascii="Cambria Math" w:hAnsi="Cambria Math"/>
                                      <w:i/>
                                    </w:rPr>
                                  </w:ins>
                                </m:ctrlPr>
                              </m:accPr>
                              <m:e>
                                <m:r>
                                  <w:ins w:id="169" w:author="Tom" w:date="2019-04-15T21:49:00Z">
                                    <w:rPr>
                                      <w:rFonts w:ascii="Cambria Math" w:hAnsi="Cambria Math"/>
                                    </w:rPr>
                                    <m:t>M</m:t>
                                  </w:ins>
                                </m:r>
                              </m:e>
                            </m:acc>
                            <m:acc>
                              <m:accPr>
                                <m:chr m:val="^"/>
                                <m:ctrlPr>
                                  <w:del w:id="170" w:author="Tom" w:date="2019-04-15T21:49:00Z">
                                    <w:rPr>
                                      <w:rFonts w:ascii="Cambria Math" w:hAnsi="Cambria Math"/>
                                    </w:rPr>
                                  </w:del>
                                </m:ctrlPr>
                              </m:accPr>
                              <m:e>
                                <m:r>
                                  <w:del w:id="171" w:author="Tom" w:date="2019-04-15T21:49:00Z">
                                    <w:rPr>
                                      <w:rFonts w:ascii="Cambria Math" w:hAnsi="Cambria Math"/>
                                    </w:rPr>
                                    <m:t>M</m:t>
                                  </w:del>
                                </m:r>
                              </m:e>
                            </m:acc>
                          </m:num>
                          <m:den>
                            <m:d>
                              <m:dPr>
                                <m:ctrlPr>
                                  <w:rPr>
                                    <w:rFonts w:ascii="Cambria Math" w:hAnsi="Cambria Math"/>
                                  </w:rPr>
                                </m:ctrlPr>
                              </m:dPr>
                              <m:e>
                                <m:acc>
                                  <m:accPr>
                                    <m:ctrlPr>
                                      <w:ins w:id="172" w:author="Tom" w:date="2019-04-15T21:49:00Z">
                                        <w:rPr>
                                          <w:rFonts w:ascii="Cambria Math" w:hAnsi="Cambria Math"/>
                                          <w:i/>
                                        </w:rPr>
                                      </w:ins>
                                    </m:ctrlPr>
                                  </m:accPr>
                                  <m:e>
                                    <m:r>
                                      <w:ins w:id="173" w:author="Tom" w:date="2019-04-15T21:49:00Z">
                                        <w:rPr>
                                          <w:rFonts w:ascii="Cambria Math" w:hAnsi="Cambria Math"/>
                                        </w:rPr>
                                        <m:t>M</m:t>
                                      </w:ins>
                                    </m:r>
                                  </m:e>
                                </m:acc>
                                <m:r>
                                  <w:ins w:id="174" w:author="Tom" w:date="2019-04-15T21:49:00Z">
                                    <w:rPr>
                                      <w:rFonts w:ascii="Cambria Math" w:hAnsi="Cambria Math"/>
                                    </w:rPr>
                                    <m:t>+</m:t>
                                  </w:ins>
                                </m:r>
                                <m:acc>
                                  <m:accPr>
                                    <m:ctrlPr>
                                      <w:ins w:id="175" w:author="Tom" w:date="2019-04-15T21:49:00Z">
                                        <w:rPr>
                                          <w:rFonts w:ascii="Cambria Math" w:hAnsi="Cambria Math"/>
                                          <w:i/>
                                        </w:rPr>
                                      </w:ins>
                                    </m:ctrlPr>
                                  </m:accPr>
                                  <m:e>
                                    <m:r>
                                      <w:ins w:id="176" w:author="Tom" w:date="2019-04-15T21:49:00Z">
                                        <w:rPr>
                                          <w:rFonts w:ascii="Cambria Math" w:hAnsi="Cambria Math"/>
                                        </w:rPr>
                                        <m:t>N</m:t>
                                      </w:ins>
                                    </m:r>
                                  </m:e>
                                </m:acc>
                                <m:acc>
                                  <m:accPr>
                                    <m:chr m:val="^"/>
                                    <m:ctrlPr>
                                      <w:del w:id="177" w:author="Tom" w:date="2019-04-15T21:49:00Z">
                                        <w:rPr>
                                          <w:rFonts w:ascii="Cambria Math" w:hAnsi="Cambria Math"/>
                                        </w:rPr>
                                      </w:del>
                                    </m:ctrlPr>
                                  </m:accPr>
                                  <m:e>
                                    <m:r>
                                      <w:del w:id="178" w:author="Tom" w:date="2019-04-15T21:49:00Z">
                                        <w:rPr>
                                          <w:rFonts w:ascii="Cambria Math" w:hAnsi="Cambria Math"/>
                                        </w:rPr>
                                        <m:t>M</m:t>
                                      </w:del>
                                    </m:r>
                                  </m:e>
                                </m:acc>
                                <m:r>
                                  <w:del w:id="179" w:author="Tom" w:date="2019-04-15T21:49:00Z">
                                    <w:rPr>
                                      <w:rFonts w:ascii="Cambria Math" w:hAnsi="Cambria Math"/>
                                    </w:rPr>
                                    <m:t>+</m:t>
                                  </w:del>
                                </m:r>
                                <m:acc>
                                  <m:accPr>
                                    <m:chr m:val="^"/>
                                    <m:ctrlPr>
                                      <w:del w:id="180" w:author="Tom" w:date="2019-04-15T21:49:00Z">
                                        <w:rPr>
                                          <w:rFonts w:ascii="Cambria Math" w:hAnsi="Cambria Math"/>
                                        </w:rPr>
                                      </w:del>
                                    </m:ctrlPr>
                                  </m:accPr>
                                  <m:e>
                                    <m:r>
                                      <w:del w:id="181" w:author="Tom" w:date="2019-04-15T21:49:00Z">
                                        <w:rPr>
                                          <w:rFonts w:ascii="Cambria Math" w:hAnsi="Cambria Math"/>
                                        </w:rPr>
                                        <m:t>N</m:t>
                                      </w:del>
                                    </m:r>
                                  </m:e>
                                </m:acc>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acc>
                                  <m:accPr>
                                    <m:chr m:val="^"/>
                                    <m:ctrlPr>
                                      <w:del w:id="182" w:author="Tom" w:date="2019-04-15T21:49:00Z">
                                        <w:rPr>
                                          <w:rFonts w:ascii="Cambria Math" w:hAnsi="Cambria Math"/>
                                        </w:rPr>
                                      </w:del>
                                    </m:ctrlPr>
                                  </m:accPr>
                                  <m:e>
                                    <m:r>
                                      <w:del w:id="183" w:author="Tom" w:date="2019-04-15T21:49:00Z">
                                        <w:rPr>
                                          <w:rFonts w:ascii="Cambria Math" w:hAnsi="Cambria Math"/>
                                        </w:rPr>
                                        <m:t>M</m:t>
                                      </w:del>
                                    </m:r>
                                  </m:e>
                                </m:acc>
                                <m:acc>
                                  <m:accPr>
                                    <m:ctrlPr>
                                      <w:ins w:id="184" w:author="Tom" w:date="2019-04-15T21:49:00Z">
                                        <w:rPr>
                                          <w:rFonts w:ascii="Cambria Math" w:hAnsi="Cambria Math"/>
                                          <w:i/>
                                        </w:rPr>
                                      </w:ins>
                                    </m:ctrlPr>
                                  </m:accPr>
                                  <m:e>
                                    <m:r>
                                      <w:ins w:id="185" w:author="Tom" w:date="2019-04-15T21:49:00Z">
                                        <w:rPr>
                                          <w:rFonts w:ascii="Cambria Math" w:hAnsi="Cambria Math"/>
                                        </w:rPr>
                                        <m:t>M</m:t>
                                      </w:ins>
                                    </m:r>
                                  </m:e>
                                </m:acc>
                              </m:num>
                              <m:den>
                                <m:d>
                                  <m:dPr>
                                    <m:ctrlPr>
                                      <w:rPr>
                                        <w:rFonts w:ascii="Cambria Math" w:hAnsi="Cambria Math"/>
                                      </w:rPr>
                                    </m:ctrlPr>
                                  </m:dPr>
                                  <m:e>
                                    <m:acc>
                                      <m:accPr>
                                        <m:ctrlPr>
                                          <w:ins w:id="186" w:author="Tom" w:date="2019-04-15T21:49:00Z">
                                            <w:rPr>
                                              <w:rFonts w:ascii="Cambria Math" w:hAnsi="Cambria Math"/>
                                              <w:i/>
                                            </w:rPr>
                                          </w:ins>
                                        </m:ctrlPr>
                                      </m:accPr>
                                      <m:e>
                                        <m:r>
                                          <w:ins w:id="187" w:author="Tom" w:date="2019-04-15T21:49:00Z">
                                            <w:rPr>
                                              <w:rFonts w:ascii="Cambria Math" w:hAnsi="Cambria Math"/>
                                            </w:rPr>
                                            <m:t>M</m:t>
                                          </w:ins>
                                        </m:r>
                                      </m:e>
                                    </m:acc>
                                    <m:r>
                                      <w:ins w:id="188" w:author="Tom" w:date="2019-04-15T21:49:00Z">
                                        <w:rPr>
                                          <w:rFonts w:ascii="Cambria Math" w:hAnsi="Cambria Math"/>
                                        </w:rPr>
                                        <m:t>+</m:t>
                                      </w:ins>
                                    </m:r>
                                    <m:acc>
                                      <m:accPr>
                                        <m:ctrlPr>
                                          <w:ins w:id="189" w:author="Tom" w:date="2019-04-15T21:49:00Z">
                                            <w:rPr>
                                              <w:rFonts w:ascii="Cambria Math" w:hAnsi="Cambria Math"/>
                                              <w:i/>
                                            </w:rPr>
                                          </w:ins>
                                        </m:ctrlPr>
                                      </m:accPr>
                                      <m:e>
                                        <m:r>
                                          <w:ins w:id="190" w:author="Tom" w:date="2019-04-15T21:49:00Z">
                                            <w:rPr>
                                              <w:rFonts w:ascii="Cambria Math" w:hAnsi="Cambria Math"/>
                                            </w:rPr>
                                            <m:t>N</m:t>
                                          </w:ins>
                                        </m:r>
                                      </m:e>
                                    </m:acc>
                                    <m:acc>
                                      <m:accPr>
                                        <m:chr m:val="^"/>
                                        <m:ctrlPr>
                                          <w:del w:id="191" w:author="Tom" w:date="2019-04-15T21:49:00Z">
                                            <w:rPr>
                                              <w:rFonts w:ascii="Cambria Math" w:hAnsi="Cambria Math"/>
                                            </w:rPr>
                                          </w:del>
                                        </m:ctrlPr>
                                      </m:accPr>
                                      <m:e>
                                        <m:r>
                                          <w:del w:id="192" w:author="Tom" w:date="2019-04-15T21:49:00Z">
                                            <w:rPr>
                                              <w:rFonts w:ascii="Cambria Math" w:hAnsi="Cambria Math"/>
                                            </w:rPr>
                                            <m:t>M</m:t>
                                          </w:del>
                                        </m:r>
                                      </m:e>
                                    </m:acc>
                                    <m:r>
                                      <w:del w:id="193" w:author="Tom" w:date="2019-04-15T21:49:00Z">
                                        <w:rPr>
                                          <w:rFonts w:ascii="Cambria Math" w:hAnsi="Cambria Math"/>
                                        </w:rPr>
                                        <m:t>+</m:t>
                                      </w:del>
                                    </m:r>
                                    <m:acc>
                                      <m:accPr>
                                        <m:chr m:val="^"/>
                                        <m:ctrlPr>
                                          <w:del w:id="194" w:author="Tom" w:date="2019-04-15T21:49:00Z">
                                            <w:rPr>
                                              <w:rFonts w:ascii="Cambria Math" w:hAnsi="Cambria Math"/>
                                            </w:rPr>
                                          </w:del>
                                        </m:ctrlPr>
                                      </m:accPr>
                                      <m:e>
                                        <m:r>
                                          <w:del w:id="195" w:author="Tom" w:date="2019-04-15T21:49:00Z">
                                            <w:rPr>
                                              <w:rFonts w:ascii="Cambria Math" w:hAnsi="Cambria Math"/>
                                            </w:rPr>
                                            <m:t>N</m:t>
                                          </w:del>
                                        </m:r>
                                      </m:e>
                                    </m:acc>
                                  </m:e>
                                </m:d>
                              </m:den>
                            </m:f>
                          </m:e>
                        </m:d>
                      </m:den>
                    </m:f>
                  </m:e>
                </m:d>
              </m:oMath>
            </m:oMathPara>
          </w:p>
        </w:tc>
        <w:tc>
          <w:tcPr>
            <w:tcW w:w="1048" w:type="dxa"/>
            <w:shd w:val="clear" w:color="auto" w:fill="auto"/>
            <w:vAlign w:val="center"/>
          </w:tcPr>
          <w:p w14:paraId="010F7200" w14:textId="77777777" w:rsidR="00FD3325" w:rsidRDefault="00A93B8D">
            <w:pPr>
              <w:pStyle w:val="TableContents"/>
              <w:spacing w:line="480" w:lineRule="auto"/>
              <w:jc w:val="both"/>
              <w:pPrChange w:id="196" w:author="Tom" w:date="2019-06-28T22:40:00Z">
                <w:pPr>
                  <w:pStyle w:val="TableContents"/>
                  <w:spacing w:line="480" w:lineRule="auto"/>
                  <w:jc w:val="right"/>
                </w:pPr>
              </w:pPrChange>
            </w:pPr>
            <w:r>
              <w:t>(5)</w:t>
            </w:r>
          </w:p>
        </w:tc>
      </w:tr>
      <w:tr w:rsidR="00FD3325" w14:paraId="7E40AF36" w14:textId="77777777">
        <w:trPr>
          <w:tblHeader/>
        </w:trPr>
        <w:tc>
          <w:tcPr>
            <w:tcW w:w="8401" w:type="dxa"/>
            <w:shd w:val="clear" w:color="auto" w:fill="auto"/>
            <w:vAlign w:val="center"/>
          </w:tcPr>
          <w:p w14:paraId="1A0BF4D8" w14:textId="77777777" w:rsidR="00FD3325" w:rsidRDefault="00E01405">
            <w:pPr>
              <w:pStyle w:val="TableContents"/>
              <w:spacing w:line="480" w:lineRule="auto"/>
              <w:jc w:val="both"/>
              <w:rPr>
                <w:rFonts w:ascii="Cambria Math" w:hAnsi="Cambria Math"/>
                <w:sz w:val="22"/>
                <w:szCs w:val="22"/>
              </w:rPr>
              <w:pPrChange w:id="197" w:author="Tom" w:date="2019-06-28T22:40:00Z">
                <w:pPr>
                  <w:pStyle w:val="TableContents"/>
                  <w:spacing w:line="480" w:lineRule="auto"/>
                  <w:jc w:val="center"/>
                </w:pPr>
              </w:pPrChange>
            </w:pPr>
            <m:oMathPara>
              <m:oMath>
                <m:f>
                  <m:fPr>
                    <m:type m:val="lin"/>
                    <m:ctrlPr>
                      <w:rPr>
                        <w:rFonts w:ascii="Cambria Math" w:hAnsi="Cambria Math"/>
                      </w:rPr>
                    </m:ctrlPr>
                  </m:fPr>
                  <m:num>
                    <m:sSubSup>
                      <m:sSubSupPr>
                        <m:ctrlPr>
                          <w:rPr>
                            <w:rFonts w:ascii="Cambria Math" w:hAnsi="Cambria Math"/>
                          </w:rPr>
                        </m:ctrlPr>
                      </m:sSubSupPr>
                      <m:e>
                        <m:acc>
                          <m:accPr>
                            <m:chr m:val="^"/>
                            <m:ctrlPr>
                              <w:del w:id="198" w:author="Tom" w:date="2019-04-15T21:47:00Z">
                                <w:rPr>
                                  <w:rFonts w:ascii="Cambria Math" w:hAnsi="Cambria Math"/>
                                </w:rPr>
                              </w:del>
                            </m:ctrlPr>
                          </m:accPr>
                          <m:e>
                            <m:sSub>
                              <m:sSubPr>
                                <m:ctrlPr>
                                  <w:del w:id="199" w:author="Tom" w:date="2019-04-15T21:47:00Z">
                                    <w:rPr>
                                      <w:rFonts w:ascii="Cambria Math" w:hAnsi="Cambria Math"/>
                                    </w:rPr>
                                  </w:del>
                                </m:ctrlPr>
                              </m:sSubPr>
                              <m:e>
                                <m:r>
                                  <w:del w:id="200" w:author="Tom" w:date="2019-04-15T21:47:00Z">
                                    <w:rPr>
                                      <w:rFonts w:ascii="Cambria Math" w:hAnsi="Cambria Math"/>
                                    </w:rPr>
                                    <m:t>C</m:t>
                                  </w:del>
                                </m:r>
                              </m:e>
                              <m:sub>
                                <m:r>
                                  <w:del w:id="201" w:author="Tom" w:date="2019-04-15T21:47:00Z">
                                    <w:rPr>
                                      <w:rFonts w:ascii="Cambria Math" w:hAnsi="Cambria Math"/>
                                    </w:rPr>
                                    <m:t>c</m:t>
                                  </w:del>
                                </m:r>
                              </m:sub>
                            </m:sSub>
                          </m:e>
                        </m:acc>
                        <m:acc>
                          <m:accPr>
                            <m:ctrlPr>
                              <w:ins w:id="202" w:author="Tom" w:date="2019-04-15T21:47:00Z">
                                <w:rPr>
                                  <w:rFonts w:ascii="Cambria Math" w:hAnsi="Cambria Math"/>
                                  <w:i/>
                                </w:rPr>
                              </w:ins>
                            </m:ctrlPr>
                          </m:accPr>
                          <m:e>
                            <m:sSub>
                              <m:sSubPr>
                                <m:ctrlPr>
                                  <w:ins w:id="203" w:author="Tom" w:date="2019-04-15T21:47:00Z">
                                    <w:rPr>
                                      <w:rFonts w:ascii="Cambria Math" w:hAnsi="Cambria Math"/>
                                      <w:i/>
                                    </w:rPr>
                                  </w:ins>
                                </m:ctrlPr>
                              </m:sSubPr>
                              <m:e>
                                <m:r>
                                  <w:ins w:id="204" w:author="Tom" w:date="2019-04-15T21:47:00Z">
                                    <w:rPr>
                                      <w:rFonts w:ascii="Cambria Math" w:hAnsi="Cambria Math"/>
                                    </w:rPr>
                                    <m:t>C</m:t>
                                  </w:ins>
                                </m:r>
                              </m:e>
                              <m:sub>
                                <m:r>
                                  <w:ins w:id="205" w:author="Tom" w:date="2019-04-15T21:47:00Z">
                                    <w:rPr>
                                      <w:rFonts w:ascii="Cambria Math" w:hAnsi="Cambria Math"/>
                                    </w:rPr>
                                    <m:t>c</m:t>
                                  </w:ins>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rPr>
                        <w:rFonts w:ascii="Cambria Math" w:hAnsi="Cambria Math"/>
                      </w:rPr>
                    </m:ctrlPr>
                  </m:dPr>
                  <m:e>
                    <m:acc>
                      <m:accPr>
                        <m:ctrlPr>
                          <w:ins w:id="206" w:author="Tom" w:date="2019-04-15T21:47:00Z">
                            <w:rPr>
                              <w:rFonts w:ascii="Cambria Math" w:hAnsi="Cambria Math"/>
                              <w:i/>
                            </w:rPr>
                          </w:ins>
                        </m:ctrlPr>
                      </m:accPr>
                      <m:e>
                        <m:r>
                          <w:ins w:id="207" w:author="Tom" w:date="2019-04-15T21:47:00Z">
                            <w:rPr>
                              <w:rFonts w:ascii="Cambria Math" w:hAnsi="Cambria Math"/>
                            </w:rPr>
                            <m:t>M</m:t>
                          </w:ins>
                        </m:r>
                      </m:e>
                    </m:acc>
                    <m:acc>
                      <m:accPr>
                        <m:chr m:val="^"/>
                        <m:ctrlPr>
                          <w:del w:id="208" w:author="Tom" w:date="2019-04-15T21:47:00Z">
                            <w:rPr>
                              <w:rFonts w:ascii="Cambria Math" w:hAnsi="Cambria Math"/>
                            </w:rPr>
                          </w:del>
                        </m:ctrlPr>
                      </m:accPr>
                      <m:e>
                        <m:r>
                          <w:del w:id="209" w:author="Tom" w:date="2019-04-15T21:47:00Z">
                            <w:rPr>
                              <w:rFonts w:ascii="Cambria Math" w:hAnsi="Cambria Math"/>
                            </w:rPr>
                            <m:t>M</m:t>
                          </w:del>
                        </m:r>
                      </m:e>
                    </m:acc>
                    <m:r>
                      <w:rPr>
                        <w:rFonts w:ascii="Cambria Math" w:hAnsi="Cambria Math"/>
                      </w:rPr>
                      <m:t>+</m:t>
                    </m:r>
                    <m:acc>
                      <m:accPr>
                        <m:ctrlPr>
                          <w:ins w:id="210" w:author="Tom" w:date="2019-04-15T21:48:00Z">
                            <w:rPr>
                              <w:rFonts w:ascii="Cambria Math" w:hAnsi="Cambria Math"/>
                              <w:i/>
                            </w:rPr>
                          </w:ins>
                        </m:ctrlPr>
                      </m:accPr>
                      <m:e>
                        <m:r>
                          <w:ins w:id="211" w:author="Tom" w:date="2019-04-15T21:48:00Z">
                            <w:rPr>
                              <w:rFonts w:ascii="Cambria Math" w:hAnsi="Cambria Math"/>
                            </w:rPr>
                            <m:t>N</m:t>
                          </w:ins>
                        </m:r>
                      </m:e>
                    </m:acc>
                    <m:acc>
                      <m:accPr>
                        <m:chr m:val="^"/>
                        <m:ctrlPr>
                          <w:del w:id="212" w:author="Tom" w:date="2019-04-15T21:48:00Z">
                            <w:rPr>
                              <w:rFonts w:ascii="Cambria Math" w:hAnsi="Cambria Math"/>
                            </w:rPr>
                          </w:del>
                        </m:ctrlPr>
                      </m:accPr>
                      <m:e>
                        <m:r>
                          <w:del w:id="213" w:author="Tom" w:date="2019-04-15T21:48:00Z">
                            <w:rPr>
                              <w:rFonts w:ascii="Cambria Math" w:hAnsi="Cambria Math"/>
                            </w:rPr>
                            <m:t>N</m:t>
                          </w:del>
                        </m:r>
                      </m:e>
                    </m:acc>
                  </m:e>
                </m:d>
              </m:oMath>
            </m:oMathPara>
          </w:p>
        </w:tc>
        <w:tc>
          <w:tcPr>
            <w:tcW w:w="1048" w:type="dxa"/>
            <w:shd w:val="clear" w:color="auto" w:fill="auto"/>
            <w:vAlign w:val="center"/>
          </w:tcPr>
          <w:p w14:paraId="57BCBA37" w14:textId="77777777" w:rsidR="00FD3325" w:rsidRDefault="00A93B8D">
            <w:pPr>
              <w:pStyle w:val="TableContents"/>
              <w:spacing w:line="480" w:lineRule="auto"/>
              <w:jc w:val="both"/>
              <w:pPrChange w:id="214" w:author="Tom" w:date="2019-06-28T22:40:00Z">
                <w:pPr>
                  <w:pStyle w:val="TableContents"/>
                  <w:spacing w:line="480" w:lineRule="auto"/>
                  <w:jc w:val="right"/>
                </w:pPr>
              </w:pPrChange>
            </w:pPr>
            <w:r>
              <w:t>(6)</w:t>
            </w:r>
          </w:p>
        </w:tc>
      </w:tr>
    </w:tbl>
    <w:p w14:paraId="128EA5A7" w14:textId="77777777" w:rsidR="00FD3325" w:rsidRDefault="00A93B8D">
      <w:pPr>
        <w:spacing w:line="480" w:lineRule="auto"/>
        <w:contextualSpacing/>
        <w:jc w:val="both"/>
      </w:pPr>
      <w:r>
        <w:rPr>
          <w:sz w:val="22"/>
          <w:szCs w:val="22"/>
        </w:rPr>
        <w:t xml:space="preserve"> For finite equilibrium values of mutualist and non-mutualist (i.e., when</w:t>
      </w:r>
      <m:oMath>
        <m:r>
          <w:ins w:id="215" w:author="Tom" w:date="2019-04-15T21:49:00Z">
            <w:rPr>
              <w:rFonts w:ascii="Cambria Math" w:hAnsi="Cambria Math"/>
              <w:sz w:val="22"/>
              <w:szCs w:val="22"/>
            </w:rPr>
            <m:t xml:space="preserve"> </m:t>
          </w:ins>
        </m:r>
        <m:acc>
          <m:accPr>
            <m:ctrlPr>
              <w:ins w:id="216" w:author="Tom" w:date="2019-04-15T21:49:00Z">
                <w:rPr>
                  <w:rFonts w:ascii="Cambria Math" w:hAnsi="Cambria Math"/>
                  <w:i/>
                </w:rPr>
              </w:ins>
            </m:ctrlPr>
          </m:accPr>
          <m:e>
            <m:r>
              <w:ins w:id="217" w:author="Tom" w:date="2019-04-15T21:49:00Z">
                <w:rPr>
                  <w:rFonts w:ascii="Cambria Math" w:hAnsi="Cambria Math"/>
                </w:rPr>
                <m:t>M</m:t>
              </w:ins>
            </m:r>
          </m:e>
        </m:acc>
        <m:r>
          <w:ins w:id="218" w:author="Tom" w:date="2019-04-15T21:49:00Z">
            <w:rPr>
              <w:rFonts w:ascii="Cambria Math" w:hAnsi="Cambria Math"/>
            </w:rPr>
            <m:t>,</m:t>
          </w:ins>
        </m:r>
        <m:acc>
          <m:accPr>
            <m:ctrlPr>
              <w:ins w:id="219" w:author="Tom" w:date="2019-04-15T21:49:00Z">
                <w:rPr>
                  <w:rFonts w:ascii="Cambria Math" w:hAnsi="Cambria Math"/>
                  <w:i/>
                </w:rPr>
              </w:ins>
            </m:ctrlPr>
          </m:accPr>
          <m:e>
            <m:r>
              <w:ins w:id="220" w:author="Tom" w:date="2019-04-15T21:49:00Z">
                <w:rPr>
                  <w:rFonts w:ascii="Cambria Math" w:hAnsi="Cambria Math"/>
                </w:rPr>
                <m:t>N</m:t>
              </w:ins>
            </m:r>
          </m:e>
        </m:acc>
        <m:acc>
          <m:accPr>
            <m:chr m:val="^"/>
            <m:ctrlPr>
              <w:del w:id="221" w:author="Tom" w:date="2019-04-15T21:49:00Z">
                <w:rPr>
                  <w:rFonts w:ascii="Cambria Math" w:hAnsi="Cambria Math"/>
                </w:rPr>
              </w:del>
            </m:ctrlPr>
          </m:accPr>
          <m:e>
            <m:r>
              <w:del w:id="222" w:author="Tom" w:date="2019-04-15T21:49:00Z">
                <w:rPr>
                  <w:rFonts w:ascii="Cambria Math" w:hAnsi="Cambria Math"/>
                </w:rPr>
                <m:t>M</m:t>
              </w:del>
            </m:r>
          </m:e>
        </m:acc>
        <m:r>
          <w:del w:id="223" w:author="Tom" w:date="2019-04-15T21:49:00Z">
            <w:rPr>
              <w:rFonts w:ascii="Cambria Math" w:hAnsi="Cambria Math"/>
            </w:rPr>
            <m:t>,</m:t>
          </w:del>
        </m:r>
        <m:acc>
          <m:accPr>
            <m:chr m:val="^"/>
            <m:ctrlPr>
              <w:del w:id="224" w:author="Tom" w:date="2019-04-15T21:49:00Z">
                <w:rPr>
                  <w:rFonts w:ascii="Cambria Math" w:hAnsi="Cambria Math"/>
                </w:rPr>
              </w:del>
            </m:ctrlPr>
          </m:accPr>
          <m:e>
            <m:r>
              <w:del w:id="225" w:author="Tom" w:date="2019-04-15T21:49:00Z">
                <w:rPr>
                  <w:rFonts w:ascii="Cambria Math" w:hAnsi="Cambria Math"/>
                </w:rPr>
                <m:t>N</m:t>
              </w:del>
            </m:r>
          </m:e>
        </m:acc>
        <m:r>
          <w:rPr>
            <w:rFonts w:ascii="Cambria Math" w:hAnsi="Cambria Math"/>
          </w:rPr>
          <m:t>≠0</m:t>
        </m:r>
      </m:oMath>
      <w:r>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447BD77E" w14:textId="77777777">
        <w:trPr>
          <w:tblHeader/>
        </w:trPr>
        <w:tc>
          <w:tcPr>
            <w:tcW w:w="8401" w:type="dxa"/>
            <w:shd w:val="clear" w:color="auto" w:fill="auto"/>
            <w:vAlign w:val="center"/>
          </w:tcPr>
          <w:p w14:paraId="0575B50A" w14:textId="77777777" w:rsidR="00FD3325" w:rsidRDefault="00E01405">
            <w:pPr>
              <w:pStyle w:val="TableContents"/>
              <w:spacing w:line="480" w:lineRule="auto"/>
              <w:jc w:val="both"/>
              <w:pPrChange w:id="226" w:author="Tom" w:date="2019-06-28T22:40:00Z">
                <w:pPr>
                  <w:pStyle w:val="TableContents"/>
                  <w:spacing w:line="480" w:lineRule="auto"/>
                  <w:jc w:val="center"/>
                </w:pPr>
              </w:pPrChange>
            </w:pPr>
            <m:oMathPara>
              <m:oMath>
                <m:acc>
                  <m:accPr>
                    <m:chr m:val="^"/>
                    <m:ctrlPr>
                      <w:del w:id="227" w:author="Tom" w:date="2019-04-15T21:50:00Z">
                        <w:rPr>
                          <w:rFonts w:ascii="Cambria Math" w:hAnsi="Cambria Math"/>
                        </w:rPr>
                      </w:del>
                    </m:ctrlPr>
                  </m:accPr>
                  <m:e>
                    <m:sSub>
                      <m:sSubPr>
                        <m:ctrlPr>
                          <w:del w:id="228" w:author="Tom" w:date="2019-04-15T21:50:00Z">
                            <w:rPr>
                              <w:rFonts w:ascii="Cambria Math" w:hAnsi="Cambria Math"/>
                            </w:rPr>
                          </w:del>
                        </m:ctrlPr>
                      </m:sSubPr>
                      <m:e>
                        <m:r>
                          <w:del w:id="229" w:author="Tom" w:date="2019-04-15T21:50:00Z">
                            <w:rPr>
                              <w:rFonts w:ascii="Cambria Math" w:hAnsi="Cambria Math"/>
                            </w:rPr>
                            <m:t>C</m:t>
                          </w:del>
                        </m:r>
                      </m:e>
                      <m:sub>
                        <m:r>
                          <w:del w:id="230" w:author="Tom" w:date="2019-04-15T21:50:00Z">
                            <w:rPr>
                              <w:rFonts w:ascii="Cambria Math" w:hAnsi="Cambria Math"/>
                            </w:rPr>
                            <m:t>aM</m:t>
                          </w:del>
                        </m:r>
                      </m:sub>
                    </m:sSub>
                  </m:e>
                </m:acc>
                <m:acc>
                  <m:accPr>
                    <m:ctrlPr>
                      <w:ins w:id="231" w:author="Tom" w:date="2019-04-15T21:50:00Z">
                        <w:rPr>
                          <w:rFonts w:ascii="Cambria Math" w:hAnsi="Cambria Math"/>
                          <w:i/>
                        </w:rPr>
                      </w:ins>
                    </m:ctrlPr>
                  </m:accPr>
                  <m:e>
                    <m:sSub>
                      <m:sSubPr>
                        <m:ctrlPr>
                          <w:ins w:id="232" w:author="Tom" w:date="2019-04-15T21:50:00Z">
                            <w:rPr>
                              <w:rFonts w:ascii="Cambria Math" w:hAnsi="Cambria Math"/>
                              <w:i/>
                            </w:rPr>
                          </w:ins>
                        </m:ctrlPr>
                      </m:sSubPr>
                      <m:e>
                        <m:r>
                          <w:ins w:id="233" w:author="Tom" w:date="2019-04-15T21:50:00Z">
                            <w:rPr>
                              <w:rFonts w:ascii="Cambria Math" w:hAnsi="Cambria Math"/>
                            </w:rPr>
                            <m:t>C</m:t>
                          </w:ins>
                        </m:r>
                      </m:e>
                      <m:sub>
                        <m:r>
                          <w:ins w:id="234" w:author="Tom" w:date="2019-04-15T21:50:00Z">
                            <w:rPr>
                              <w:rFonts w:ascii="Cambria Math" w:hAnsi="Cambria Math"/>
                            </w:rPr>
                            <m:t>aM</m:t>
                          </w:ins>
                        </m:r>
                      </m:sub>
                    </m:sSub>
                  </m:e>
                </m:acc>
                <m:r>
                  <w:rPr>
                    <w:rFonts w:ascii="Cambria Math" w:hAnsi="Cambria Math"/>
                  </w:rPr>
                  <m:t>=-</m:t>
                </m:r>
                <m:acc>
                  <m:accPr>
                    <m:chr m:val="^"/>
                    <m:ctrlPr>
                      <w:del w:id="235" w:author="Tom" w:date="2019-04-15T21:50:00Z">
                        <w:rPr>
                          <w:rFonts w:ascii="Cambria Math" w:hAnsi="Cambria Math"/>
                        </w:rPr>
                      </w:del>
                    </m:ctrlPr>
                  </m:accPr>
                  <m:e>
                    <m:sSub>
                      <m:sSubPr>
                        <m:ctrlPr>
                          <w:del w:id="236" w:author="Tom" w:date="2019-04-15T21:50:00Z">
                            <w:rPr>
                              <w:rFonts w:ascii="Cambria Math" w:hAnsi="Cambria Math"/>
                            </w:rPr>
                          </w:del>
                        </m:ctrlPr>
                      </m:sSubPr>
                      <m:e>
                        <m:r>
                          <w:del w:id="237" w:author="Tom" w:date="2019-04-15T21:50:00Z">
                            <w:rPr>
                              <w:rFonts w:ascii="Cambria Math" w:hAnsi="Cambria Math"/>
                            </w:rPr>
                            <m:t>C</m:t>
                          </w:del>
                        </m:r>
                      </m:e>
                      <m:sub>
                        <m:r>
                          <w:del w:id="238" w:author="Tom" w:date="2019-04-15T21:50:00Z">
                            <w:rPr>
                              <w:rFonts w:ascii="Cambria Math" w:hAnsi="Cambria Math"/>
                            </w:rPr>
                            <m:t>cM</m:t>
                          </w:del>
                        </m:r>
                      </m:sub>
                    </m:sSub>
                  </m:e>
                </m:acc>
                <m:acc>
                  <m:accPr>
                    <m:ctrlPr>
                      <w:ins w:id="239" w:author="Tom" w:date="2019-04-15T21:50:00Z">
                        <w:rPr>
                          <w:rFonts w:ascii="Cambria Math" w:hAnsi="Cambria Math"/>
                          <w:i/>
                        </w:rPr>
                      </w:ins>
                    </m:ctrlPr>
                  </m:accPr>
                  <m:e>
                    <m:sSub>
                      <m:sSubPr>
                        <m:ctrlPr>
                          <w:ins w:id="240" w:author="Tom" w:date="2019-04-15T21:50:00Z">
                            <w:rPr>
                              <w:rFonts w:ascii="Cambria Math" w:hAnsi="Cambria Math"/>
                              <w:i/>
                            </w:rPr>
                          </w:ins>
                        </m:ctrlPr>
                      </m:sSubPr>
                      <m:e>
                        <m:r>
                          <w:ins w:id="241" w:author="Tom" w:date="2019-04-15T21:50:00Z">
                            <w:rPr>
                              <w:rFonts w:ascii="Cambria Math" w:hAnsi="Cambria Math"/>
                            </w:rPr>
                            <m:t>C</m:t>
                          </w:ins>
                        </m:r>
                      </m:e>
                      <m:sub>
                        <m:r>
                          <w:ins w:id="242" w:author="Tom" w:date="2019-04-15T21:50:00Z">
                            <w:rPr>
                              <w:rFonts w:ascii="Cambria Math" w:hAnsi="Cambria Math"/>
                            </w:rPr>
                            <m:t>cM</m:t>
                          </w:ins>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14:paraId="0FAEEB0C" w14:textId="77777777" w:rsidR="00FD3325" w:rsidRDefault="00A93B8D">
            <w:pPr>
              <w:pStyle w:val="TableContents"/>
              <w:spacing w:line="480" w:lineRule="auto"/>
              <w:jc w:val="both"/>
              <w:pPrChange w:id="243" w:author="Tom" w:date="2019-06-28T22:40:00Z">
                <w:pPr>
                  <w:pStyle w:val="TableContents"/>
                  <w:spacing w:line="480" w:lineRule="auto"/>
                  <w:jc w:val="right"/>
                </w:pPr>
              </w:pPrChange>
            </w:pPr>
            <w:r>
              <w:t>(7)</w:t>
            </w:r>
          </w:p>
        </w:tc>
      </w:tr>
    </w:tbl>
    <w:p w14:paraId="5E06D616" w14:textId="77777777" w:rsidR="00FD3325" w:rsidRDefault="00FD3325">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2C4AE340" w14:textId="77777777">
        <w:trPr>
          <w:tblHeader/>
        </w:trPr>
        <w:tc>
          <w:tcPr>
            <w:tcW w:w="8401" w:type="dxa"/>
            <w:shd w:val="clear" w:color="auto" w:fill="auto"/>
            <w:vAlign w:val="center"/>
          </w:tcPr>
          <w:p w14:paraId="474FF79D" w14:textId="77777777" w:rsidR="00FD3325" w:rsidRDefault="00E01405">
            <w:pPr>
              <w:pStyle w:val="TableContents"/>
              <w:spacing w:line="480" w:lineRule="auto"/>
              <w:jc w:val="both"/>
              <w:pPrChange w:id="244" w:author="Tom" w:date="2019-06-28T22:40:00Z">
                <w:pPr>
                  <w:pStyle w:val="TableContents"/>
                  <w:spacing w:line="480" w:lineRule="auto"/>
                  <w:jc w:val="center"/>
                </w:pPr>
              </w:pPrChange>
            </w:pPr>
            <m:oMathPara>
              <m:oMath>
                <m:acc>
                  <m:accPr>
                    <m:chr m:val="^"/>
                    <m:ctrlPr>
                      <w:del w:id="245" w:author="Tom" w:date="2019-04-15T21:51:00Z">
                        <w:rPr>
                          <w:rFonts w:ascii="Cambria Math" w:hAnsi="Cambria Math"/>
                        </w:rPr>
                      </w:del>
                    </m:ctrlPr>
                  </m:accPr>
                  <m:e>
                    <m:sSub>
                      <m:sSubPr>
                        <m:ctrlPr>
                          <w:del w:id="246" w:author="Tom" w:date="2019-04-15T21:51:00Z">
                            <w:rPr>
                              <w:rFonts w:ascii="Cambria Math" w:hAnsi="Cambria Math"/>
                            </w:rPr>
                          </w:del>
                        </m:ctrlPr>
                      </m:sSubPr>
                      <m:e>
                        <m:r>
                          <w:del w:id="247" w:author="Tom" w:date="2019-04-15T21:51:00Z">
                            <w:rPr>
                              <w:rFonts w:ascii="Cambria Math" w:hAnsi="Cambria Math"/>
                            </w:rPr>
                            <m:t>C</m:t>
                          </w:del>
                        </m:r>
                      </m:e>
                      <m:sub>
                        <m:r>
                          <w:del w:id="248" w:author="Tom" w:date="2019-04-15T21:51:00Z">
                            <w:rPr>
                              <w:rFonts w:ascii="Cambria Math" w:hAnsi="Cambria Math"/>
                            </w:rPr>
                            <m:t>aN</m:t>
                          </w:del>
                        </m:r>
                      </m:sub>
                    </m:sSub>
                  </m:e>
                </m:acc>
                <m:acc>
                  <m:accPr>
                    <m:ctrlPr>
                      <w:ins w:id="249" w:author="Tom" w:date="2019-04-15T21:51:00Z">
                        <w:rPr>
                          <w:rFonts w:ascii="Cambria Math" w:hAnsi="Cambria Math"/>
                          <w:i/>
                        </w:rPr>
                      </w:ins>
                    </m:ctrlPr>
                  </m:accPr>
                  <m:e>
                    <m:sSub>
                      <m:sSubPr>
                        <m:ctrlPr>
                          <w:ins w:id="250" w:author="Tom" w:date="2019-04-15T21:51:00Z">
                            <w:rPr>
                              <w:rFonts w:ascii="Cambria Math" w:hAnsi="Cambria Math"/>
                              <w:i/>
                            </w:rPr>
                          </w:ins>
                        </m:ctrlPr>
                      </m:sSubPr>
                      <m:e>
                        <m:r>
                          <w:ins w:id="251" w:author="Tom" w:date="2019-04-15T21:51:00Z">
                            <w:rPr>
                              <w:rFonts w:ascii="Cambria Math" w:hAnsi="Cambria Math"/>
                            </w:rPr>
                            <m:t>C</m:t>
                          </w:ins>
                        </m:r>
                      </m:e>
                      <m:sub>
                        <m:r>
                          <w:ins w:id="252" w:author="Tom" w:date="2019-04-15T21:51:00Z">
                            <w:rPr>
                              <w:rFonts w:ascii="Cambria Math" w:hAnsi="Cambria Math"/>
                            </w:rPr>
                            <m:t>aN</m:t>
                          </w:ins>
                        </m:r>
                      </m:sub>
                    </m:sSub>
                  </m:e>
                </m:acc>
                <m:r>
                  <w:rPr>
                    <w:rFonts w:ascii="Cambria Math" w:hAnsi="Cambria Math"/>
                  </w:rPr>
                  <m:t>=</m:t>
                </m:r>
                <m:f>
                  <m:fPr>
                    <m:ctrlPr>
                      <w:rPr>
                        <w:rFonts w:ascii="Cambria Math" w:hAnsi="Cambria Math"/>
                      </w:rPr>
                    </m:ctrlPr>
                  </m:fPr>
                  <m:num>
                    <m:r>
                      <w:rPr>
                        <w:rFonts w:ascii="Cambria Math" w:hAnsi="Cambria Math"/>
                      </w:rPr>
                      <m:t>-</m:t>
                    </m:r>
                    <m:acc>
                      <m:accPr>
                        <m:chr m:val="^"/>
                        <m:ctrlPr>
                          <w:del w:id="253" w:author="Tom" w:date="2019-04-15T21:51:00Z">
                            <w:rPr>
                              <w:rFonts w:ascii="Cambria Math" w:hAnsi="Cambria Math"/>
                            </w:rPr>
                          </w:del>
                        </m:ctrlPr>
                      </m:accPr>
                      <m:e>
                        <m:sSub>
                          <m:sSubPr>
                            <m:ctrlPr>
                              <w:del w:id="254" w:author="Tom" w:date="2019-04-15T21:51:00Z">
                                <w:rPr>
                                  <w:rFonts w:ascii="Cambria Math" w:hAnsi="Cambria Math"/>
                                </w:rPr>
                              </w:del>
                            </m:ctrlPr>
                          </m:sSubPr>
                          <m:e>
                            <m:r>
                              <w:del w:id="255" w:author="Tom" w:date="2019-04-15T21:51:00Z">
                                <w:rPr>
                                  <w:rFonts w:ascii="Cambria Math" w:hAnsi="Cambria Math"/>
                                </w:rPr>
                                <m:t>C</m:t>
                              </w:del>
                            </m:r>
                          </m:e>
                          <m:sub>
                            <m:r>
                              <w:del w:id="256" w:author="Tom" w:date="2019-04-15T21:51:00Z">
                                <w:rPr>
                                  <w:rFonts w:ascii="Cambria Math" w:hAnsi="Cambria Math"/>
                                </w:rPr>
                                <m:t>cN</m:t>
                              </w:del>
                            </m:r>
                          </m:sub>
                        </m:sSub>
                      </m:e>
                    </m:acc>
                    <m:acc>
                      <m:accPr>
                        <m:ctrlPr>
                          <w:ins w:id="257" w:author="Tom" w:date="2019-04-15T21:51:00Z">
                            <w:rPr>
                              <w:rFonts w:ascii="Cambria Math" w:hAnsi="Cambria Math"/>
                              <w:i/>
                            </w:rPr>
                          </w:ins>
                        </m:ctrlPr>
                      </m:accPr>
                      <m:e>
                        <m:sSub>
                          <m:sSubPr>
                            <m:ctrlPr>
                              <w:ins w:id="258" w:author="Tom" w:date="2019-04-15T21:51:00Z">
                                <w:rPr>
                                  <w:rFonts w:ascii="Cambria Math" w:hAnsi="Cambria Math"/>
                                  <w:i/>
                                </w:rPr>
                              </w:ins>
                            </m:ctrlPr>
                          </m:sSubPr>
                          <m:e>
                            <m:r>
                              <w:ins w:id="259" w:author="Tom" w:date="2019-04-15T21:51:00Z">
                                <w:rPr>
                                  <w:rFonts w:ascii="Cambria Math" w:hAnsi="Cambria Math"/>
                                </w:rPr>
                                <m:t>C</m:t>
                              </w:ins>
                            </m:r>
                          </m:e>
                          <m:sub>
                            <m:r>
                              <w:ins w:id="260" w:author="Tom" w:date="2019-04-15T21:51:00Z">
                                <w:rPr>
                                  <w:rFonts w:ascii="Cambria Math" w:hAnsi="Cambria Math"/>
                                </w:rPr>
                                <m:t>cN</m:t>
                              </w:ins>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14:paraId="61DB11E8" w14:textId="77777777" w:rsidR="00FD3325" w:rsidRDefault="00A93B8D">
            <w:pPr>
              <w:pStyle w:val="TableContents"/>
              <w:spacing w:line="480" w:lineRule="auto"/>
              <w:jc w:val="both"/>
              <w:pPrChange w:id="261" w:author="Tom" w:date="2019-06-28T22:40:00Z">
                <w:pPr>
                  <w:pStyle w:val="TableContents"/>
                  <w:spacing w:line="480" w:lineRule="auto"/>
                  <w:jc w:val="right"/>
                </w:pPr>
              </w:pPrChange>
            </w:pPr>
            <w:r>
              <w:t>(8)</w:t>
            </w:r>
          </w:p>
        </w:tc>
      </w:tr>
    </w:tbl>
    <w:p w14:paraId="4FFCCC4A" w14:textId="77777777" w:rsidR="00FD3325" w:rsidRDefault="00A93B8D">
      <w:pPr>
        <w:spacing w:line="480" w:lineRule="auto"/>
        <w:contextualSpacing/>
        <w:jc w:val="both"/>
        <w:rPr>
          <w:sz w:val="22"/>
          <w:szCs w:val="22"/>
        </w:rPr>
      </w:pPr>
      <w:r>
        <w:rPr>
          <w:sz w:val="22"/>
          <w:szCs w:val="22"/>
        </w:rPr>
        <w:t>Equation (7) indicates zero net growth isocline (ZNGI) for mutualist (so</w:t>
      </w:r>
      <w:ins w:id="262" w:author="Jim Bever" w:date="2019-01-24T09:48:00Z">
        <w:r w:rsidR="00141CF8">
          <w:rPr>
            <w:sz w:val="22"/>
            <w:szCs w:val="22"/>
          </w:rPr>
          <w:t xml:space="preserve"> </w:t>
        </w:r>
      </w:ins>
      <m:oMath>
        <m:acc>
          <m:accPr>
            <m:chr m:val="^"/>
            <m:ctrlPr>
              <w:del w:id="263" w:author="Tom" w:date="2019-04-15T21:51:00Z">
                <w:rPr>
                  <w:rFonts w:ascii="Cambria Math" w:hAnsi="Cambria Math"/>
                </w:rPr>
              </w:del>
            </m:ctrlPr>
          </m:accPr>
          <m:e>
            <m:sSub>
              <m:sSubPr>
                <m:ctrlPr>
                  <w:del w:id="264" w:author="Tom" w:date="2019-04-15T21:51:00Z">
                    <w:rPr>
                      <w:rFonts w:ascii="Cambria Math" w:hAnsi="Cambria Math"/>
                    </w:rPr>
                  </w:del>
                </m:ctrlPr>
              </m:sSubPr>
              <m:e>
                <m:r>
                  <w:del w:id="265" w:author="Tom" w:date="2019-04-15T21:51:00Z">
                    <w:rPr>
                      <w:rFonts w:ascii="Cambria Math" w:hAnsi="Cambria Math"/>
                    </w:rPr>
                    <m:t>C</m:t>
                  </w:del>
                </m:r>
              </m:e>
              <m:sub>
                <m:r>
                  <w:del w:id="266" w:author="Tom" w:date="2019-04-15T21:51:00Z">
                    <w:rPr>
                      <w:rFonts w:ascii="Cambria Math" w:hAnsi="Cambria Math"/>
                    </w:rPr>
                    <m:t>a</m:t>
                  </w:del>
                </m:r>
              </m:sub>
            </m:sSub>
            <m:r>
              <w:del w:id="267" w:author="Tom" w:date="2019-04-15T21:51:00Z">
                <w:rPr>
                  <w:rFonts w:ascii="Cambria Math" w:hAnsi="Cambria Math"/>
                </w:rPr>
                <m:t>,</m:t>
              </w:del>
            </m:r>
          </m:e>
        </m:acc>
        <m:acc>
          <m:accPr>
            <m:ctrlPr>
              <w:ins w:id="268" w:author="Tom" w:date="2019-04-15T21:51:00Z">
                <w:rPr>
                  <w:rFonts w:ascii="Cambria Math" w:hAnsi="Cambria Math"/>
                  <w:i/>
                </w:rPr>
              </w:ins>
            </m:ctrlPr>
          </m:accPr>
          <m:e>
            <m:sSub>
              <m:sSubPr>
                <m:ctrlPr>
                  <w:ins w:id="269" w:author="Tom" w:date="2019-04-15T21:51:00Z">
                    <w:rPr>
                      <w:rFonts w:ascii="Cambria Math" w:hAnsi="Cambria Math"/>
                      <w:i/>
                    </w:rPr>
                  </w:ins>
                </m:ctrlPr>
              </m:sSubPr>
              <m:e>
                <m:r>
                  <w:ins w:id="270" w:author="Tom" w:date="2019-04-15T21:51:00Z">
                    <w:rPr>
                      <w:rFonts w:ascii="Cambria Math" w:hAnsi="Cambria Math"/>
                    </w:rPr>
                    <m:t>C</m:t>
                  </w:ins>
                </m:r>
              </m:e>
              <m:sub>
                <m:r>
                  <w:ins w:id="271" w:author="Tom" w:date="2019-04-15T21:51:00Z">
                    <w:rPr>
                      <w:rFonts w:ascii="Cambria Math" w:hAnsi="Cambria Math"/>
                    </w:rPr>
                    <m:t>a</m:t>
                  </w:ins>
                </m:r>
              </m:sub>
            </m:sSub>
          </m:e>
        </m:acc>
        <m:r>
          <w:ins w:id="272" w:author="Tom" w:date="2019-04-15T21:52:00Z">
            <w:rPr>
              <w:rFonts w:ascii="Cambria Math" w:hAnsi="Cambria Math"/>
            </w:rPr>
            <m:t>,</m:t>
          </w:ins>
        </m:r>
      </m:oMath>
      <w:r>
        <w:t xml:space="preserve"> </w:t>
      </w:r>
      <m:oMath>
        <m:acc>
          <m:accPr>
            <m:chr m:val="^"/>
            <m:ctrlPr>
              <w:del w:id="273" w:author="Tom" w:date="2019-04-15T21:52:00Z">
                <w:rPr>
                  <w:rFonts w:ascii="Cambria Math" w:hAnsi="Cambria Math"/>
                </w:rPr>
              </w:del>
            </m:ctrlPr>
          </m:accPr>
          <m:e>
            <m:sSub>
              <m:sSubPr>
                <m:ctrlPr>
                  <w:del w:id="274" w:author="Tom" w:date="2019-04-15T21:52:00Z">
                    <w:rPr>
                      <w:rFonts w:ascii="Cambria Math" w:hAnsi="Cambria Math"/>
                    </w:rPr>
                  </w:del>
                </m:ctrlPr>
              </m:sSubPr>
              <m:e>
                <m:r>
                  <w:del w:id="275" w:author="Tom" w:date="2019-04-15T21:52:00Z">
                    <w:rPr>
                      <w:rFonts w:ascii="Cambria Math" w:hAnsi="Cambria Math"/>
                    </w:rPr>
                    <m:t>C</m:t>
                  </w:del>
                </m:r>
              </m:e>
              <m:sub>
                <m:r>
                  <w:del w:id="276" w:author="Tom" w:date="2019-04-15T21:52:00Z">
                    <w:rPr>
                      <w:rFonts w:ascii="Cambria Math" w:hAnsi="Cambria Math"/>
                    </w:rPr>
                    <m:t>c</m:t>
                  </w:del>
                </m:r>
              </m:sub>
            </m:sSub>
          </m:e>
        </m:acc>
        <m:acc>
          <m:accPr>
            <m:ctrlPr>
              <w:ins w:id="277" w:author="Tom" w:date="2019-04-15T21:52:00Z">
                <w:rPr>
                  <w:rFonts w:ascii="Cambria Math" w:hAnsi="Cambria Math"/>
                  <w:i/>
                </w:rPr>
              </w:ins>
            </m:ctrlPr>
          </m:accPr>
          <m:e>
            <m:sSub>
              <m:sSubPr>
                <m:ctrlPr>
                  <w:ins w:id="278" w:author="Tom" w:date="2019-04-15T21:52:00Z">
                    <w:rPr>
                      <w:rFonts w:ascii="Cambria Math" w:hAnsi="Cambria Math"/>
                      <w:i/>
                    </w:rPr>
                  </w:ins>
                </m:ctrlPr>
              </m:sSubPr>
              <m:e>
                <m:r>
                  <w:ins w:id="279" w:author="Tom" w:date="2019-04-15T21:52:00Z">
                    <w:rPr>
                      <w:rFonts w:ascii="Cambria Math" w:hAnsi="Cambria Math"/>
                    </w:rPr>
                    <m:t>C</m:t>
                  </w:ins>
                </m:r>
              </m:e>
              <m:sub>
                <m:r>
                  <w:ins w:id="280" w:author="Tom" w:date="2019-04-15T21:52:00Z">
                    <w:rPr>
                      <w:rFonts w:ascii="Cambria Math" w:hAnsi="Cambria Math"/>
                    </w:rPr>
                    <m:t>c</m:t>
                  </w:ins>
                </m:r>
              </m:sub>
            </m:sSub>
          </m:e>
        </m:acc>
      </m:oMath>
      <w:r>
        <w:t xml:space="preserve"> are subscripted with </w:t>
      </w:r>
      <w:r>
        <w:rPr>
          <w:i/>
        </w:rPr>
        <w:t>M</w:t>
      </w:r>
      <w:r>
        <w:rPr>
          <w:sz w:val="22"/>
          <w:szCs w:val="22"/>
        </w:rPr>
        <w:t xml:space="preserve">) as a straight line with slope of -1 (see solid line in Figure 1 </w:t>
      </w:r>
      <w:r>
        <w:rPr>
          <w:i/>
          <w:sz w:val="22"/>
          <w:szCs w:val="22"/>
        </w:rPr>
        <w:t>(B)</w:t>
      </w:r>
      <w:r>
        <w:rPr>
          <w:sz w:val="22"/>
          <w:szCs w:val="22"/>
        </w:rPr>
        <w:t xml:space="preserve">) and equal intercepts on allocated carbon and construction carbon axes as </w:t>
      </w:r>
      <w:r>
        <w:rPr>
          <w:i/>
          <w:iCs/>
          <w:sz w:val="22"/>
          <w:szCs w:val="22"/>
        </w:rPr>
        <w:t>C</w:t>
      </w:r>
      <w:r>
        <w:rPr>
          <w:i/>
          <w:iCs/>
          <w:sz w:val="22"/>
          <w:szCs w:val="22"/>
          <w:vertAlign w:val="subscript"/>
        </w:rPr>
        <w:t>aM</w:t>
      </w:r>
      <w:r>
        <w:rPr>
          <w:i/>
          <w:iCs/>
          <w:sz w:val="22"/>
          <w:szCs w:val="22"/>
          <w:vertAlign w:val="superscript"/>
        </w:rPr>
        <w:t>*</w:t>
      </w:r>
      <w:r>
        <w:rPr>
          <w:i/>
          <w:iCs/>
          <w:sz w:val="22"/>
          <w:szCs w:val="22"/>
        </w:rPr>
        <w:t>=C</w:t>
      </w:r>
      <w:r>
        <w:rPr>
          <w:i/>
          <w:iCs/>
          <w:sz w:val="22"/>
          <w:szCs w:val="22"/>
          <w:vertAlign w:val="subscript"/>
        </w:rPr>
        <w:t>cM</w:t>
      </w:r>
      <w:r>
        <w:rPr>
          <w:i/>
          <w:iCs/>
          <w:sz w:val="22"/>
          <w:szCs w:val="22"/>
          <w:vertAlign w:val="superscript"/>
        </w:rPr>
        <w:t xml:space="preserve">* </w:t>
      </w:r>
      <w:r>
        <w:rPr>
          <w:i/>
          <w:iCs/>
          <w:sz w:val="22"/>
          <w:szCs w:val="22"/>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w:r>
        <w:rPr>
          <w:sz w:val="22"/>
          <w:szCs w:val="22"/>
        </w:rPr>
        <w:t xml:space="preserve">  . Equation (8) represents the ZNGI (see dashed line in Figure 1 </w:t>
      </w:r>
      <w:r>
        <w:rPr>
          <w:i/>
          <w:sz w:val="22"/>
          <w:szCs w:val="22"/>
        </w:rPr>
        <w:t>(B)</w:t>
      </w:r>
      <w:r>
        <w:rPr>
          <w:sz w:val="22"/>
          <w:szCs w:val="22"/>
        </w:rPr>
        <w:t>) for non-mutualist (so</w:t>
      </w:r>
      <w:r w:rsidR="001C5D67">
        <w:rPr>
          <w:sz w:val="22"/>
          <w:szCs w:val="22"/>
        </w:rPr>
        <w:t xml:space="preserve"> </w:t>
      </w:r>
      <m:oMath>
        <m:acc>
          <m:accPr>
            <m:ctrlPr>
              <w:ins w:id="281" w:author="Tom" w:date="2019-04-15T21:52:00Z">
                <w:rPr>
                  <w:rFonts w:ascii="Cambria Math" w:hAnsi="Cambria Math"/>
                  <w:i/>
                </w:rPr>
              </w:ins>
            </m:ctrlPr>
          </m:accPr>
          <m:e>
            <m:sSub>
              <m:sSubPr>
                <m:ctrlPr>
                  <w:ins w:id="282" w:author="Tom" w:date="2019-04-15T21:52:00Z">
                    <w:rPr>
                      <w:rFonts w:ascii="Cambria Math" w:hAnsi="Cambria Math"/>
                      <w:i/>
                    </w:rPr>
                  </w:ins>
                </m:ctrlPr>
              </m:sSubPr>
              <m:e>
                <m:r>
                  <w:ins w:id="283" w:author="Tom" w:date="2019-04-15T21:52:00Z">
                    <w:rPr>
                      <w:rFonts w:ascii="Cambria Math" w:hAnsi="Cambria Math"/>
                    </w:rPr>
                    <m:t>C</m:t>
                  </w:ins>
                </m:r>
              </m:e>
              <m:sub>
                <m:r>
                  <w:ins w:id="284" w:author="Tom" w:date="2019-04-15T21:52:00Z">
                    <w:rPr>
                      <w:rFonts w:ascii="Cambria Math" w:hAnsi="Cambria Math"/>
                    </w:rPr>
                    <m:t>a</m:t>
                  </w:ins>
                </m:r>
              </m:sub>
            </m:sSub>
          </m:e>
        </m:acc>
        <m:r>
          <w:ins w:id="285" w:author="Tom" w:date="2019-04-15T21:52:00Z">
            <w:rPr>
              <w:rFonts w:ascii="Cambria Math" w:hAnsi="Cambria Math"/>
            </w:rPr>
            <m:t>,</m:t>
          </w:ins>
        </m:r>
      </m:oMath>
      <w:ins w:id="286" w:author="Tom" w:date="2019-04-15T21:52:00Z">
        <w:r w:rsidR="00482259">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482259">
          <w:t xml:space="preserve"> </w:t>
        </w:r>
      </w:ins>
      <m:oMath>
        <m:acc>
          <m:accPr>
            <m:chr m:val="^"/>
            <m:ctrlPr>
              <w:del w:id="287" w:author="Tom" w:date="2019-04-15T21:52:00Z">
                <w:rPr>
                  <w:rFonts w:ascii="Cambria Math" w:hAnsi="Cambria Math"/>
                </w:rPr>
              </w:del>
            </m:ctrlPr>
          </m:accPr>
          <m:e>
            <m:sSub>
              <m:sSubPr>
                <m:ctrlPr>
                  <w:del w:id="288" w:author="Tom" w:date="2019-04-15T21:52:00Z">
                    <w:rPr>
                      <w:rFonts w:ascii="Cambria Math" w:hAnsi="Cambria Math"/>
                    </w:rPr>
                  </w:del>
                </m:ctrlPr>
              </m:sSubPr>
              <m:e>
                <m:r>
                  <w:del w:id="289" w:author="Tom" w:date="2019-04-15T21:52:00Z">
                    <w:rPr>
                      <w:rFonts w:ascii="Cambria Math" w:hAnsi="Cambria Math"/>
                    </w:rPr>
                    <m:t>C</m:t>
                  </w:del>
                </m:r>
              </m:e>
              <m:sub>
                <m:r>
                  <w:del w:id="290" w:author="Tom" w:date="2019-04-15T21:52:00Z">
                    <w:rPr>
                      <w:rFonts w:ascii="Cambria Math" w:hAnsi="Cambria Math"/>
                    </w:rPr>
                    <m:t>a</m:t>
                  </w:del>
                </m:r>
              </m:sub>
            </m:sSub>
            <m:r>
              <w:del w:id="291" w:author="Tom" w:date="2019-04-15T21:52:00Z">
                <w:rPr>
                  <w:rFonts w:ascii="Cambria Math" w:hAnsi="Cambria Math"/>
                </w:rPr>
                <m:t>,</m:t>
              </w:del>
            </m:r>
          </m:e>
        </m:acc>
      </m:oMath>
      <w:del w:id="292" w:author="Tom" w:date="2019-04-15T21:52:00Z">
        <w:r w:rsidDel="00482259">
          <w:delText xml:space="preserve"> </w:delTex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oMath>
      </w:del>
      <w:r>
        <w:t xml:space="preserve"> are subscripted with </w:t>
      </w:r>
      <w:r>
        <w:rPr>
          <w:i/>
        </w:rPr>
        <w:t>N</w:t>
      </w:r>
      <w:r>
        <w:rPr>
          <w:sz w:val="22"/>
          <w:szCs w:val="22"/>
        </w:rPr>
        <w:t>) with a much steeper slope of</w:t>
      </w:r>
      <w:r>
        <w:rPr>
          <w:i/>
          <w:iCs/>
          <w:sz w:val="22"/>
          <w:szCs w:val="22"/>
        </w:rPr>
        <w:t xml:space="preserve"> -1/(1-f)</w:t>
      </w:r>
      <w:r>
        <w:rPr>
          <w:sz w:val="22"/>
          <w:szCs w:val="22"/>
        </w:rPr>
        <w:t xml:space="preserve"> as </w:t>
      </w:r>
      <w:r>
        <w:rPr>
          <w:i/>
          <w:iCs/>
          <w:sz w:val="22"/>
          <w:szCs w:val="22"/>
        </w:rPr>
        <w:t>0 &lt;f &lt;1</w:t>
      </w:r>
      <w:r>
        <w:rPr>
          <w:sz w:val="22"/>
          <w:szCs w:val="22"/>
        </w:rPr>
        <w:t xml:space="preserve">. The ZNGI for non-mutualist has unequal intercepts on their respective axes as </w:t>
      </w:r>
      <w:r>
        <w:rPr>
          <w:i/>
          <w:iCs/>
          <w:sz w:val="22"/>
          <w:szCs w:val="22"/>
        </w:rPr>
        <w:t>C</w:t>
      </w:r>
      <w:r>
        <w:rPr>
          <w:i/>
          <w:iCs/>
          <w:sz w:val="22"/>
          <w:szCs w:val="22"/>
          <w:vertAlign w:val="subscript"/>
        </w:rPr>
        <w:t>aN</w:t>
      </w:r>
      <w:r>
        <w:rPr>
          <w:i/>
          <w:iCs/>
          <w:sz w:val="22"/>
          <w:szCs w:val="22"/>
          <w:vertAlign w:val="superscript"/>
        </w:rPr>
        <w:t>*</w:t>
      </w:r>
      <w:r>
        <w:rPr>
          <w:sz w:val="22"/>
          <w:szCs w:val="22"/>
        </w:rPr>
        <w:t xml:space="preserve">= </w:t>
      </w:r>
      <w:r>
        <w:rPr>
          <w:i/>
          <w:iCs/>
          <w:sz w:val="22"/>
          <w:szCs w:val="22"/>
        </w:rPr>
        <w:t>C</w:t>
      </w:r>
      <w:r>
        <w:rPr>
          <w:i/>
          <w:iCs/>
          <w:sz w:val="22"/>
          <w:szCs w:val="22"/>
          <w:vertAlign w:val="subscript"/>
        </w:rPr>
        <w:t>cN</w:t>
      </w:r>
      <w:r>
        <w:rPr>
          <w:i/>
          <w:iCs/>
          <w:sz w:val="22"/>
          <w:szCs w:val="22"/>
          <w:vertAlign w:val="superscript"/>
        </w:rPr>
        <w:t>*</w:t>
      </w:r>
      <w:r>
        <w:rPr>
          <w:i/>
          <w:iCs/>
          <w:sz w:val="22"/>
          <w:szCs w:val="22"/>
        </w:rPr>
        <w:t xml:space="preserve">/(1-f)=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w:r>
        <w:rPr>
          <w:sz w:val="22"/>
          <w:szCs w:val="22"/>
        </w:rPr>
        <w:t xml:space="preserve"> . Christian and Bever (2018) identified that coexistence of mutualist and non-mutualist is possible if these two isoclines intersect for a set of positive finite values </w:t>
      </w:r>
      <w:r>
        <w:rPr>
          <w:i/>
          <w:iCs/>
          <w:sz w:val="22"/>
          <w:szCs w:val="22"/>
        </w:rPr>
        <w:t>(C</w:t>
      </w:r>
      <w:r>
        <w:rPr>
          <w:i/>
          <w:iCs/>
          <w:sz w:val="22"/>
          <w:szCs w:val="22"/>
          <w:vertAlign w:val="subscript"/>
        </w:rPr>
        <w:t>a</w:t>
      </w:r>
      <w:r>
        <w:rPr>
          <w:iCs/>
          <w:sz w:val="22"/>
          <w:szCs w:val="22"/>
        </w:rPr>
        <w:t>,</w:t>
      </w:r>
      <w:r>
        <w:rPr>
          <w:i/>
          <w:iCs/>
          <w:sz w:val="22"/>
          <w:szCs w:val="22"/>
        </w:rPr>
        <w:t xml:space="preserve"> C</w:t>
      </w:r>
      <w:r>
        <w:rPr>
          <w:i/>
          <w:iCs/>
          <w:sz w:val="22"/>
          <w:szCs w:val="22"/>
          <w:vertAlign w:val="subscript"/>
        </w:rPr>
        <w:t>c</w:t>
      </w:r>
      <w:r>
        <w:rPr>
          <w:i/>
          <w:iCs/>
          <w:sz w:val="22"/>
          <w:szCs w:val="22"/>
        </w:rPr>
        <w:t xml:space="preserve">) </w:t>
      </w:r>
      <w:r>
        <w:rPr>
          <w:iCs/>
          <w:sz w:val="22"/>
          <w:szCs w:val="22"/>
        </w:rPr>
        <w:t>depending on rates of supply of carbon resources</w:t>
      </w:r>
      <w:r>
        <w:rPr>
          <w:i/>
          <w:iCs/>
          <w:sz w:val="22"/>
          <w:szCs w:val="22"/>
        </w:rPr>
        <w:t xml:space="preserve">.  </w:t>
      </w:r>
      <w:r>
        <w:rPr>
          <w:iCs/>
          <w:sz w:val="22"/>
          <w:szCs w:val="22"/>
        </w:rPr>
        <w:t xml:space="preserve">Here, we find that with negative physiological feedback adjusting the supply of allocated carbon, the </w:t>
      </w:r>
      <w:r>
        <w:rPr>
          <w:sz w:val="22"/>
          <w:szCs w:val="22"/>
        </w:rPr>
        <w:t>mutualist and non-mutualist always co-exist for positive intersection of the carbon resource isoclines.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12CC80D3" w14:textId="77777777">
        <w:trPr>
          <w:tblHeader/>
        </w:trPr>
        <w:tc>
          <w:tcPr>
            <w:tcW w:w="8401" w:type="dxa"/>
            <w:shd w:val="clear" w:color="auto" w:fill="auto"/>
            <w:vAlign w:val="center"/>
          </w:tcPr>
          <w:p w14:paraId="30361C02" w14:textId="77777777" w:rsidR="00FD3325" w:rsidRDefault="00A93B8D">
            <w:pPr>
              <w:pStyle w:val="TableContents"/>
              <w:spacing w:line="480" w:lineRule="auto"/>
              <w:jc w:val="both"/>
              <w:pPrChange w:id="293" w:author="Tom" w:date="2019-06-28T22:40:00Z">
                <w:pPr>
                  <w:pStyle w:val="TableContents"/>
                  <w:spacing w:line="480" w:lineRule="auto"/>
                  <w:jc w:val="center"/>
                </w:pPr>
              </w:pPrChange>
            </w:pPr>
            <m:oMathPara>
              <m:oMath>
                <m:r>
                  <w:rPr>
                    <w:rFonts w:ascii="Cambria Math" w:hAnsi="Cambria Math"/>
                  </w:rPr>
                  <m:t>1&lt;</m:t>
                </m:r>
                <m:f>
                  <m:fPr>
                    <m:type m:val="lin"/>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aN</m:t>
                        </m:r>
                      </m:sub>
                      <m:sup>
                        <m:r>
                          <w:ins w:id="294" w:author="Tom" w:date="2019-04-15T21:53:00Z">
                            <w:rPr>
                              <w:rFonts w:ascii="Cambria Math" w:hAnsi="Cambria Math"/>
                            </w:rPr>
                            <m:t>*</m:t>
                          </w:ins>
                        </m:r>
                      </m:sup>
                    </m:sSubSup>
                  </m:num>
                  <m:den>
                    <m:sSubSup>
                      <m:sSubSupPr>
                        <m:ctrlPr>
                          <w:rPr>
                            <w:rFonts w:ascii="Cambria Math" w:hAnsi="Cambria Math"/>
                          </w:rPr>
                        </m:ctrlPr>
                      </m:sSubSupPr>
                      <m:e>
                        <m:r>
                          <w:rPr>
                            <w:rFonts w:ascii="Cambria Math" w:hAnsi="Cambria Math"/>
                          </w:rPr>
                          <m:t>C</m:t>
                        </m:r>
                      </m:e>
                      <m:sub>
                        <m:r>
                          <w:rPr>
                            <w:rFonts w:ascii="Cambria Math" w:hAnsi="Cambria Math"/>
                          </w:rPr>
                          <m:t>aM</m:t>
                        </m:r>
                      </m:sub>
                      <m:sup>
                        <m:r>
                          <w:ins w:id="295" w:author="Tom" w:date="2019-04-15T21:53:00Z">
                            <w:rPr>
                              <w:rFonts w:ascii="Cambria Math" w:hAnsi="Cambria Math"/>
                            </w:rPr>
                            <m:t>*</m:t>
                          </w:ins>
                        </m:r>
                      </m:sup>
                    </m:sSubSup>
                  </m:den>
                </m:f>
                <m:r>
                  <w:rPr>
                    <w:rFonts w:ascii="Cambria Math" w:hAnsi="Cambria Math"/>
                  </w:rPr>
                  <m:t>&lt;</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14:paraId="26DD4C80" w14:textId="77777777" w:rsidR="00FD3325" w:rsidRDefault="00A93B8D">
            <w:pPr>
              <w:pStyle w:val="TableContents"/>
              <w:spacing w:line="480" w:lineRule="auto"/>
              <w:jc w:val="both"/>
              <w:pPrChange w:id="296" w:author="Tom" w:date="2019-06-28T22:40:00Z">
                <w:pPr>
                  <w:pStyle w:val="TableContents"/>
                  <w:spacing w:line="480" w:lineRule="auto"/>
                  <w:jc w:val="right"/>
                </w:pPr>
              </w:pPrChange>
            </w:pPr>
            <w:r>
              <w:t>(9)</w:t>
            </w:r>
          </w:p>
        </w:tc>
      </w:tr>
    </w:tbl>
    <w:p w14:paraId="4A76EC94" w14:textId="77777777" w:rsidR="00FD3325" w:rsidRDefault="00A93B8D">
      <w:pPr>
        <w:spacing w:line="480" w:lineRule="auto"/>
        <w:contextualSpacing/>
        <w:jc w:val="both"/>
        <w:rPr>
          <w:sz w:val="22"/>
          <w:szCs w:val="22"/>
        </w:rPr>
      </w:pPr>
      <w:r>
        <w:rPr>
          <w:sz w:val="22"/>
          <w:szCs w:val="22"/>
        </w:rPr>
        <w:t xml:space="preserve">We can express the permissible range of fidelity </w:t>
      </w:r>
      <w:r>
        <w:rPr>
          <w:i/>
          <w:sz w:val="22"/>
          <w:szCs w:val="22"/>
        </w:rPr>
        <w:t>(f)</w:t>
      </w:r>
      <w:r>
        <w:rPr>
          <w:sz w:val="22"/>
          <w:szCs w:val="22"/>
        </w:rPr>
        <w:t xml:space="preserve"> for co-existence of both symbionts as </w:t>
      </w:r>
      <w:r>
        <w:rPr>
          <w:i/>
          <w:sz w:val="22"/>
          <w:szCs w:val="22"/>
        </w:rPr>
        <w:t>f</w:t>
      </w:r>
      <w:r>
        <w:rPr>
          <w:i/>
          <w:sz w:val="22"/>
          <w:szCs w:val="22"/>
          <w:vertAlign w:val="subscript"/>
        </w:rPr>
        <w:t>min</w:t>
      </w:r>
      <w:r>
        <w:rPr>
          <w:i/>
          <w:sz w:val="22"/>
          <w:szCs w:val="22"/>
        </w:rPr>
        <w:t xml:space="preserve"> &lt; f &lt; f</w:t>
      </w:r>
      <w:r>
        <w:rPr>
          <w:i/>
          <w:sz w:val="22"/>
          <w:szCs w:val="22"/>
          <w:vertAlign w:val="subscript"/>
        </w:rPr>
        <w:t>max</w:t>
      </w:r>
      <w:r>
        <w:rPr>
          <w:sz w:val="22"/>
          <w:szCs w:val="22"/>
        </w:rPr>
        <w:t xml:space="preserve">, where </w:t>
      </w:r>
      <w:r>
        <w:rPr>
          <w:i/>
          <w:sz w:val="22"/>
          <w:szCs w:val="22"/>
        </w:rPr>
        <w:t>f</w:t>
      </w:r>
      <w:r>
        <w:rPr>
          <w:i/>
          <w:sz w:val="22"/>
          <w:szCs w:val="22"/>
          <w:vertAlign w:val="subscript"/>
        </w:rPr>
        <w:t>min</w:t>
      </w:r>
      <w:r>
        <w:rPr>
          <w:sz w:val="22"/>
          <w:szCs w:val="22"/>
        </w:rPr>
        <w:t xml:space="preserve"> has the</w:t>
      </w:r>
      <w:ins w:id="297" w:author="Tom" w:date="2019-04-17T15:27:00Z">
        <w:r w:rsidR="00696781">
          <w:rPr>
            <w:sz w:val="22"/>
            <w:szCs w:val="22"/>
          </w:rPr>
          <w:t xml:space="preserve"> following</w:t>
        </w:r>
      </w:ins>
      <w:r>
        <w:rPr>
          <w:sz w:val="22"/>
          <w:szCs w:val="22"/>
        </w:rPr>
        <w:t xml:space="preserve"> generalized form</w:t>
      </w:r>
      <w:del w:id="298" w:author="Tom" w:date="2019-04-17T15:28:00Z">
        <w:r w:rsidDel="00696781">
          <w:rPr>
            <w:sz w:val="22"/>
            <w:szCs w:val="22"/>
          </w:rPr>
          <w:delText xml:space="preserve"> as follows</w:delText>
        </w:r>
      </w:del>
      <w:r>
        <w:rPr>
          <w:sz w:val="22"/>
          <w:szCs w:val="22"/>
        </w:rPr>
        <w:t xml:space="preserve">; </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6816B5D2" w14:textId="77777777">
        <w:trPr>
          <w:tblHeader/>
        </w:trPr>
        <w:tc>
          <w:tcPr>
            <w:tcW w:w="8401" w:type="dxa"/>
            <w:shd w:val="clear" w:color="auto" w:fill="auto"/>
            <w:vAlign w:val="center"/>
          </w:tcPr>
          <w:p w14:paraId="4F5EC002" w14:textId="77777777" w:rsidR="00FD3325" w:rsidRDefault="00E01405">
            <w:pPr>
              <w:pStyle w:val="TableContents"/>
              <w:spacing w:line="480" w:lineRule="auto"/>
              <w:jc w:val="both"/>
            </w:pPr>
            <m:oMathPara>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=1-</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e>
                        </m:d>
                      </m:num>
                      <m:den>
                        <m:sSub>
                          <m:sSubPr>
                            <m:ctrlPr>
                              <w:rPr>
                                <w:rFonts w:ascii="Cambria Math" w:hAnsi="Cambria Math"/>
                              </w:rPr>
                            </m:ctrlPr>
                          </m:sSubPr>
                          <m:e>
                            <m:r>
                              <w:rPr>
                                <w:rFonts w:ascii="Cambria Math" w:hAnsi="Cambria Math"/>
                              </w:rPr>
                              <m:t>K</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e>
                </m:d>
              </m:oMath>
            </m:oMathPara>
          </w:p>
        </w:tc>
        <w:tc>
          <w:tcPr>
            <w:tcW w:w="1048" w:type="dxa"/>
            <w:shd w:val="clear" w:color="auto" w:fill="auto"/>
            <w:vAlign w:val="center"/>
          </w:tcPr>
          <w:p w14:paraId="00F8E931" w14:textId="77777777" w:rsidR="00FD3325" w:rsidRDefault="00A93B8D">
            <w:pPr>
              <w:pStyle w:val="TableContents"/>
              <w:spacing w:line="480" w:lineRule="auto"/>
              <w:jc w:val="both"/>
              <w:pPrChange w:id="299" w:author="Tom" w:date="2019-06-28T22:40:00Z">
                <w:pPr>
                  <w:pStyle w:val="TableContents"/>
                  <w:spacing w:line="480" w:lineRule="auto"/>
                  <w:jc w:val="right"/>
                </w:pPr>
              </w:pPrChange>
            </w:pPr>
            <w:r>
              <w:t>(10)</w:t>
            </w:r>
          </w:p>
        </w:tc>
      </w:tr>
    </w:tbl>
    <w:p w14:paraId="4A4A1BE5" w14:textId="77777777" w:rsidR="00FD3325" w:rsidRDefault="00A93B8D">
      <w:pPr>
        <w:spacing w:line="480" w:lineRule="auto"/>
        <w:contextualSpacing/>
        <w:jc w:val="both"/>
        <w:rPr>
          <w:sz w:val="22"/>
          <w:szCs w:val="22"/>
        </w:rPr>
      </w:pPr>
      <w:r>
        <w:rPr>
          <w:sz w:val="22"/>
          <w:szCs w:val="22"/>
        </w:rPr>
        <w:t xml:space="preserve">If mutualist and non-mutualist had equal half-saturation constant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w:t>
      </w:r>
      <w:r>
        <w:rPr>
          <w:sz w:val="22"/>
          <w:szCs w:val="22"/>
        </w:rPr>
        <w:t xml:space="preserve"> then minimum fidelity required to initiate co-existence of both symbionts would be  </w:t>
      </w:r>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max</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oMath>
      <w:r>
        <w:rPr>
          <w:sz w:val="22"/>
          <w:szCs w:val="22"/>
        </w:rPr>
        <w:t xml:space="preserve"> </w:t>
      </w:r>
      <w:r w:rsidR="002130E6">
        <w:rPr>
          <w:sz w:val="22"/>
          <w:szCs w:val="22"/>
        </w:rPr>
        <w:fldChar w:fldCharType="begin"/>
      </w:r>
      <w:r w:rsidR="00367BC3">
        <w:rPr>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2130E6">
        <w:rPr>
          <w:sz w:val="22"/>
          <w:szCs w:val="22"/>
        </w:rPr>
        <w:fldChar w:fldCharType="separate"/>
      </w:r>
      <w:r w:rsidR="002130E6">
        <w:rPr>
          <w:noProof/>
          <w:sz w:val="22"/>
          <w:szCs w:val="22"/>
        </w:rPr>
        <w:t>(Christian and Bever 2018)</w:t>
      </w:r>
      <w:r w:rsidR="002130E6">
        <w:rPr>
          <w:sz w:val="22"/>
          <w:szCs w:val="22"/>
        </w:rPr>
        <w:fldChar w:fldCharType="end"/>
      </w:r>
      <w:r>
        <w:rPr>
          <w:sz w:val="22"/>
          <w:szCs w:val="22"/>
        </w:rPr>
        <w:t xml:space="preserve">. To get the higher limit of fidelity </w:t>
      </w:r>
      <w:r>
        <w:rPr>
          <w:i/>
          <w:sz w:val="22"/>
          <w:szCs w:val="22"/>
        </w:rPr>
        <w:t>f</w:t>
      </w:r>
      <w:r>
        <w:rPr>
          <w:i/>
          <w:sz w:val="22"/>
          <w:szCs w:val="22"/>
          <w:vertAlign w:val="subscript"/>
        </w:rPr>
        <w:t>max</w:t>
      </w:r>
      <w:r>
        <w:rPr>
          <w:sz w:val="22"/>
          <w:szCs w:val="22"/>
        </w:rPr>
        <w:t xml:space="preserve">, we have to ensure that equilibrium values for both symbionts should have positive finite values. The condition </w:t>
      </w:r>
      <m:oMath>
        <m:r>
          <w:rPr>
            <w:rFonts w:ascii="Cambria Math" w:hAnsi="Cambria Math"/>
          </w:rPr>
          <m:t>0&lt;</m:t>
        </m:r>
        <m:acc>
          <m:accPr>
            <m:chr m:val="^"/>
            <m:ctrlPr>
              <w:del w:id="300" w:author="Tom" w:date="2019-04-15T21:53:00Z">
                <w:rPr>
                  <w:rFonts w:ascii="Cambria Math" w:hAnsi="Cambria Math"/>
                </w:rPr>
              </w:del>
            </m:ctrlPr>
          </m:accPr>
          <m:e>
            <m:r>
              <w:del w:id="301" w:author="Tom" w:date="2019-04-15T21:53:00Z">
                <w:rPr>
                  <w:rFonts w:ascii="Cambria Math" w:hAnsi="Cambria Math"/>
                </w:rPr>
                <m:t>M</m:t>
              </w:del>
            </m:r>
          </m:e>
        </m:acc>
        <m:acc>
          <m:accPr>
            <m:ctrlPr>
              <w:ins w:id="302" w:author="Tom" w:date="2019-04-15T21:53:00Z">
                <w:rPr>
                  <w:rFonts w:ascii="Cambria Math" w:hAnsi="Cambria Math"/>
                  <w:i/>
                </w:rPr>
              </w:ins>
            </m:ctrlPr>
          </m:accPr>
          <m:e>
            <m:r>
              <w:ins w:id="303" w:author="Tom" w:date="2019-04-15T21:53:00Z">
                <w:rPr>
                  <w:rFonts w:ascii="Cambria Math" w:hAnsi="Cambria Math"/>
                </w:rPr>
                <m:t>M</m:t>
              </w:ins>
            </m:r>
          </m:e>
        </m:acc>
        <m:r>
          <w:rPr>
            <w:rFonts w:ascii="Cambria Math" w:hAnsi="Cambria Math"/>
          </w:rPr>
          <m:t>&lt;β</m:t>
        </m:r>
      </m:oMath>
      <w:r>
        <w:rPr>
          <w:sz w:val="22"/>
          <w:szCs w:val="22"/>
        </w:rPr>
        <w:t xml:space="preserve"> satisfies this scenario (for details see appendix A1) where </w:t>
      </w:r>
      <m:oMath>
        <m:acc>
          <m:accPr>
            <m:ctrlPr>
              <w:ins w:id="304" w:author="Tom" w:date="2019-04-15T21:53:00Z">
                <w:rPr>
                  <w:rFonts w:ascii="Cambria Math" w:hAnsi="Cambria Math"/>
                  <w:i/>
                </w:rPr>
              </w:ins>
            </m:ctrlPr>
          </m:accPr>
          <m:e>
            <m:r>
              <w:ins w:id="305" w:author="Tom" w:date="2019-04-15T21:53:00Z">
                <w:rPr>
                  <w:rFonts w:ascii="Cambria Math" w:hAnsi="Cambria Math"/>
                </w:rPr>
                <m:t>M</m:t>
              </w:ins>
            </m:r>
          </m:e>
        </m:acc>
        <m:acc>
          <m:accPr>
            <m:chr m:val="^"/>
            <m:ctrlPr>
              <w:del w:id="306" w:author="Tom" w:date="2019-04-15T21:53:00Z">
                <w:rPr>
                  <w:rFonts w:ascii="Cambria Math" w:hAnsi="Cambria Math"/>
                </w:rPr>
              </w:del>
            </m:ctrlPr>
          </m:accPr>
          <m:e>
            <m:r>
              <w:del w:id="307" w:author="Tom" w:date="2019-04-15T21:53:00Z">
                <w:rPr>
                  <w:rFonts w:ascii="Cambria Math" w:hAnsi="Cambria Math"/>
                </w:rPr>
                <m:t>M</m:t>
              </w:del>
            </m:r>
          </m:e>
        </m:acc>
      </m:oMath>
      <w:r>
        <w:rPr>
          <w:sz w:val="22"/>
          <w:szCs w:val="22"/>
        </w:rPr>
        <w:t xml:space="preserve"> is the equilibrium solution for mutualist. </w:t>
      </w:r>
    </w:p>
    <w:p w14:paraId="181D06FF" w14:textId="77777777" w:rsidR="00FD3325" w:rsidRDefault="00A93B8D">
      <w:pPr>
        <w:spacing w:before="57" w:after="57" w:line="480" w:lineRule="auto"/>
        <w:ind w:firstLine="480"/>
        <w:contextualSpacing/>
        <w:jc w:val="both"/>
      </w:pPr>
      <w:r>
        <w:rPr>
          <w:sz w:val="22"/>
          <w:szCs w:val="22"/>
        </w:rPr>
        <w:lastRenderedPageBreak/>
        <w:t xml:space="preserve">We illustrate and confirm the potential dynamics using three different cases for different possible combination of fidelity </w:t>
      </w:r>
      <w:r>
        <w:rPr>
          <w:i/>
          <w:sz w:val="22"/>
          <w:szCs w:val="22"/>
        </w:rPr>
        <w:t>(f)</w:t>
      </w:r>
      <w:r>
        <w:rPr>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w:t>
      </w:r>
      <w:r>
        <w:rPr>
          <w:b/>
          <w:bCs/>
        </w:rPr>
        <w:t xml:space="preserve"> </w:t>
      </w:r>
      <w:r>
        <w:rPr>
          <w:sz w:val="22"/>
          <w:szCs w:val="22"/>
        </w:rPr>
        <w:t>We solved numerically Equations (1) to (4) by classical 4</w:t>
      </w:r>
      <w:r>
        <w:rPr>
          <w:sz w:val="22"/>
          <w:szCs w:val="22"/>
          <w:vertAlign w:val="superscript"/>
        </w:rPr>
        <w:t>th</w:t>
      </w:r>
      <w:r>
        <w:rPr>
          <w:sz w:val="22"/>
          <w:szCs w:val="22"/>
        </w:rPr>
        <w:t xml:space="preserve"> order Runge-Kutta method with time increment Δ</w:t>
      </w:r>
      <w:r>
        <w:rPr>
          <w:i/>
          <w:iCs/>
        </w:rPr>
        <w:t xml:space="preserve">t </w:t>
      </w:r>
      <w:r>
        <w:rPr>
          <w:i/>
          <w:iCs/>
          <w:sz w:val="22"/>
          <w:szCs w:val="22"/>
        </w:rPr>
        <w:t>= 0.01</w:t>
      </w:r>
      <w:r>
        <w:rPr>
          <w:sz w:val="22"/>
          <w:szCs w:val="22"/>
        </w:rPr>
        <w:t xml:space="preserve"> and initial values for </w:t>
      </w:r>
      <w:r>
        <w:rPr>
          <w:i/>
          <w:iCs/>
          <w:sz w:val="22"/>
          <w:szCs w:val="22"/>
        </w:rPr>
        <w:t>(C</w:t>
      </w:r>
      <w:r>
        <w:rPr>
          <w:i/>
          <w:iCs/>
          <w:sz w:val="22"/>
          <w:szCs w:val="22"/>
          <w:vertAlign w:val="subscript"/>
        </w:rPr>
        <w:t>a</w:t>
      </w:r>
      <w:del w:id="308" w:author="Tom" w:date="2019-04-15T21:54:00Z">
        <w:r w:rsidDel="00C10A07">
          <w:rPr>
            <w:i/>
            <w:iCs/>
            <w:sz w:val="22"/>
            <w:szCs w:val="22"/>
          </w:rPr>
          <w:delText xml:space="preserve"> , </w:delText>
        </w:r>
      </w:del>
      <w:ins w:id="309" w:author="Tom" w:date="2019-04-15T21:54:00Z">
        <w:r w:rsidR="00C10A07">
          <w:rPr>
            <w:i/>
            <w:iCs/>
            <w:sz w:val="22"/>
            <w:szCs w:val="22"/>
          </w:rPr>
          <w:t xml:space="preserve">, </w:t>
        </w:r>
      </w:ins>
      <w:r>
        <w:rPr>
          <w:i/>
          <w:iCs/>
          <w:sz w:val="22"/>
          <w:szCs w:val="22"/>
        </w:rPr>
        <w:t>C</w:t>
      </w:r>
      <w:r>
        <w:rPr>
          <w:i/>
          <w:iCs/>
          <w:sz w:val="22"/>
          <w:szCs w:val="22"/>
          <w:vertAlign w:val="subscript"/>
        </w:rPr>
        <w:t>c</w:t>
      </w:r>
      <w:del w:id="310" w:author="Tom" w:date="2019-04-15T21:54:00Z">
        <w:r w:rsidDel="00C10A07">
          <w:rPr>
            <w:i/>
            <w:iCs/>
            <w:sz w:val="22"/>
            <w:szCs w:val="22"/>
            <w:vertAlign w:val="subscript"/>
          </w:rPr>
          <w:delText xml:space="preserve"> </w:delText>
        </w:r>
      </w:del>
      <w:r>
        <w:rPr>
          <w:i/>
          <w:iCs/>
          <w:sz w:val="22"/>
          <w:szCs w:val="22"/>
        </w:rPr>
        <w:t>, M, N</w:t>
      </w:r>
      <w:ins w:id="311" w:author="Tom" w:date="2019-04-15T21:54:00Z">
        <w:r w:rsidR="00C10A07">
          <w:rPr>
            <w:i/>
            <w:iCs/>
            <w:sz w:val="22"/>
            <w:szCs w:val="22"/>
          </w:rPr>
          <w:t>)</w:t>
        </w:r>
      </w:ins>
      <w:del w:id="312" w:author="Tom" w:date="2019-04-15T21:54:00Z">
        <w:r w:rsidDel="00C10A07">
          <w:rPr>
            <w:i/>
            <w:iCs/>
            <w:sz w:val="22"/>
            <w:szCs w:val="22"/>
          </w:rPr>
          <w:delText>)</w:delText>
        </w:r>
      </w:del>
      <w:r>
        <w:rPr>
          <w:i/>
          <w:iCs/>
          <w:sz w:val="22"/>
          <w:szCs w:val="22"/>
          <w:vertAlign w:val="subscript"/>
        </w:rPr>
        <w:t>t=0</w:t>
      </w:r>
      <w:r>
        <w:rPr>
          <w:sz w:val="22"/>
          <w:szCs w:val="22"/>
        </w:rPr>
        <w:t xml:space="preserve"> </w:t>
      </w:r>
      <w:r>
        <w:rPr>
          <w:i/>
          <w:iCs/>
          <w:sz w:val="22"/>
          <w:szCs w:val="22"/>
        </w:rPr>
        <w:t xml:space="preserve">= (0.5, 0.5, 1.0,1.0). </w:t>
      </w:r>
      <w:r>
        <w:rPr>
          <w:sz w:val="22"/>
          <w:szCs w:val="22"/>
        </w:rPr>
        <w:t xml:space="preserve">We set parameters </w:t>
      </w:r>
      <w:del w:id="313" w:author="Tom" w:date="2019-04-17T15:29:00Z">
        <w:r w:rsidDel="007D05A4">
          <w:rPr>
            <w:i/>
            <w:iCs/>
            <w:sz w:val="22"/>
            <w:szCs w:val="22"/>
          </w:rPr>
          <w:delText>P</w:delText>
        </w:r>
        <w:r w:rsidDel="007D05A4">
          <w:rPr>
            <w:i/>
            <w:iCs/>
            <w:sz w:val="22"/>
            <w:szCs w:val="22"/>
            <w:vertAlign w:val="subscript"/>
          </w:rPr>
          <w:delText xml:space="preserve">s </w:delText>
        </w:r>
        <w:r w:rsidDel="007D05A4">
          <w:rPr>
            <w:i/>
            <w:iCs/>
            <w:sz w:val="22"/>
            <w:szCs w:val="22"/>
          </w:rPr>
          <w:delText xml:space="preserve">= 0.3, </w:delText>
        </w:r>
      </w:del>
      <w:r>
        <w:rPr>
          <w:i/>
          <w:iCs/>
          <w:sz w:val="22"/>
          <w:szCs w:val="22"/>
        </w:rPr>
        <w:t>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xml:space="preserve">= 5 </w:t>
      </w:r>
      <w:r>
        <w:rPr>
          <w:sz w:val="22"/>
          <w:szCs w:val="22"/>
        </w:rPr>
        <w:t xml:space="preserve">throughout our study. </w:t>
      </w:r>
      <w:r>
        <w:rPr>
          <w:bCs/>
          <w:sz w:val="22"/>
          <w:szCs w:val="22"/>
        </w:rPr>
        <w:t xml:space="preserve">To understand how the </w:t>
      </w:r>
      <w:r>
        <w:rPr>
          <w:sz w:val="22"/>
          <w:szCs w:val="22"/>
        </w:rPr>
        <w:t xml:space="preserve">equilibrium values for all four variables vary with fidelity </w:t>
      </w:r>
      <w:r>
        <w:rPr>
          <w:i/>
          <w:sz w:val="22"/>
          <w:szCs w:val="22"/>
        </w:rPr>
        <w:t>(f)</w:t>
      </w:r>
      <w:r>
        <w:rPr>
          <w:sz w:val="22"/>
          <w:szCs w:val="22"/>
        </w:rPr>
        <w:t xml:space="preserve"> and phosphorous availability in soil (</w:t>
      </w:r>
      <w:r>
        <w:rPr>
          <w:i/>
          <w:sz w:val="22"/>
          <w:szCs w:val="22"/>
        </w:rPr>
        <w:t>P</w:t>
      </w:r>
      <w:r>
        <w:rPr>
          <w:i/>
          <w:sz w:val="22"/>
          <w:szCs w:val="22"/>
          <w:vertAlign w:val="subscript"/>
        </w:rPr>
        <w:t>s</w:t>
      </w:r>
      <w:r>
        <w:rPr>
          <w:sz w:val="22"/>
          <w:szCs w:val="22"/>
        </w:rPr>
        <w:t xml:space="preserve">), please see appendix A1.        </w:t>
      </w:r>
      <w:r>
        <w:t xml:space="preserve">                                                                                                                                                                                             </w:t>
      </w:r>
    </w:p>
    <w:p w14:paraId="2CA22035" w14:textId="77777777" w:rsidR="00FD3325" w:rsidRDefault="00A93B8D">
      <w:pPr>
        <w:spacing w:before="57" w:after="57" w:line="480" w:lineRule="auto"/>
        <w:contextualSpacing/>
        <w:jc w:val="both"/>
        <w:rPr>
          <w:b/>
          <w:bCs/>
        </w:rPr>
      </w:pPr>
      <w:r>
        <w:rPr>
          <w:b/>
        </w:rPr>
        <w:t xml:space="preserve"> Results </w:t>
      </w:r>
    </w:p>
    <w:p w14:paraId="62BA543D" w14:textId="77777777" w:rsidR="00FD3325" w:rsidRDefault="00A93B8D">
      <w:pPr>
        <w:pStyle w:val="Body"/>
        <w:spacing w:line="480" w:lineRule="auto"/>
        <w:jc w:val="both"/>
        <w:outlineLvl w:val="0"/>
        <w:rPr>
          <w:rFonts w:cs="Times New Roman"/>
          <w:b/>
          <w:sz w:val="22"/>
          <w:szCs w:val="22"/>
        </w:rPr>
      </w:pPr>
      <w:r>
        <w:rPr>
          <w:rFonts w:cs="Times New Roman"/>
          <w:b/>
          <w:sz w:val="22"/>
          <w:szCs w:val="22"/>
        </w:rPr>
        <w:tab/>
      </w:r>
      <w:r>
        <w:rPr>
          <w:rFonts w:cs="Times New Roman"/>
          <w:sz w:val="22"/>
          <w:szCs w:val="22"/>
        </w:rPr>
        <w:t xml:space="preserve">For different combinations of fidelity of plant investment </w:t>
      </w:r>
      <w:r>
        <w:rPr>
          <w:rFonts w:cs="Times New Roman"/>
          <w:i/>
          <w:iCs/>
          <w:sz w:val="22"/>
          <w:szCs w:val="22"/>
        </w:rPr>
        <w:t xml:space="preserve">(f) </w:t>
      </w:r>
      <w:r>
        <w:rPr>
          <w:rFonts w:cs="Times New Roman"/>
          <w:sz w:val="22"/>
          <w:szCs w:val="22"/>
        </w:rPr>
        <w:t xml:space="preserve">and construction carbon supply rates </w:t>
      </w:r>
      <w:r>
        <w:rPr>
          <w:rFonts w:cs="Times New Roman"/>
          <w:i/>
          <w:iCs/>
          <w:sz w:val="22"/>
          <w:szCs w:val="22"/>
        </w:rPr>
        <w:t>(</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w:t>
      </w:r>
      <w:r>
        <w:rPr>
          <w:rFonts w:cs="Times New Roman"/>
          <w:sz w:val="22"/>
          <w:szCs w:val="22"/>
        </w:rPr>
        <w:t xml:space="preserve">, we demonstrated symbionts could show different dynamics. For </w:t>
      </w:r>
      <w:r>
        <w:rPr>
          <w:rFonts w:cs="Times New Roman"/>
          <w:i/>
          <w:iCs/>
          <w:sz w:val="22"/>
          <w:szCs w:val="22"/>
        </w:rPr>
        <w:t>f = 0.2</w:t>
      </w:r>
      <w:r>
        <w:rPr>
          <w:rFonts w:cs="Times New Roman"/>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 xml:space="preserve"> = 5</w:t>
      </w:r>
      <w:r>
        <w:rPr>
          <w:rFonts w:cs="Times New Roman"/>
          <w:sz w:val="22"/>
          <w:szCs w:val="22"/>
        </w:rPr>
        <w:t xml:space="preserve">, mutualist and non-mutualist ZNGI did not intersect (see Figure A1 </w:t>
      </w:r>
      <w:r>
        <w:rPr>
          <w:rFonts w:cs="Times New Roman"/>
          <w:i/>
          <w:sz w:val="22"/>
          <w:szCs w:val="22"/>
        </w:rPr>
        <w:t>(A)</w:t>
      </w:r>
      <w:r>
        <w:rPr>
          <w:rFonts w:cs="Times New Roman"/>
          <w:sz w:val="22"/>
          <w:szCs w:val="22"/>
        </w:rPr>
        <w:t xml:space="preserve">) violating the condition for coexistence (Equation 9), therefore destabilizing the system indicated by the numerical divergence in Figure A1 </w:t>
      </w:r>
      <w:r>
        <w:rPr>
          <w:rFonts w:cs="Times New Roman"/>
          <w:i/>
          <w:sz w:val="22"/>
          <w:szCs w:val="22"/>
        </w:rPr>
        <w:t>(B)</w:t>
      </w:r>
      <w:r>
        <w:rPr>
          <w:rFonts w:cs="Times New Roman"/>
          <w:sz w:val="22"/>
          <w:szCs w:val="22"/>
        </w:rPr>
        <w:t xml:space="preserve"> and </w:t>
      </w:r>
      <w:r>
        <w:rPr>
          <w:rFonts w:cs="Times New Roman"/>
          <w:i/>
          <w:sz w:val="22"/>
          <w:szCs w:val="22"/>
        </w:rPr>
        <w:t>(C).</w:t>
      </w:r>
      <w:r>
        <w:rPr>
          <w:rFonts w:cs="Times New Roman"/>
          <w:sz w:val="22"/>
          <w:szCs w:val="22"/>
        </w:rPr>
        <w:t xml:space="preserve"> Even if for very high supply of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stable coexistence is not possible for </w:t>
      </w:r>
      <w:r>
        <w:rPr>
          <w:rFonts w:cs="Times New Roman"/>
          <w:i/>
          <w:iCs/>
          <w:sz w:val="22"/>
          <w:szCs w:val="22"/>
        </w:rPr>
        <w:t>f = 0.2</w:t>
      </w:r>
      <w:r>
        <w:rPr>
          <w:rFonts w:cs="Times New Roman"/>
          <w:sz w:val="22"/>
          <w:szCs w:val="22"/>
        </w:rPr>
        <w:t xml:space="preserve">. </w:t>
      </w:r>
    </w:p>
    <w:p w14:paraId="213E90D6" w14:textId="792CBC17" w:rsidR="00FD3325" w:rsidDel="006E146E" w:rsidRDefault="00A93B8D">
      <w:pPr>
        <w:spacing w:line="480" w:lineRule="auto"/>
        <w:contextualSpacing/>
        <w:jc w:val="both"/>
        <w:rPr>
          <w:del w:id="314" w:author="Tom" w:date="2019-07-01T16:12:00Z"/>
          <w:sz w:val="22"/>
          <w:szCs w:val="22"/>
        </w:rPr>
      </w:pPr>
      <w:r>
        <w:rPr>
          <w:b/>
          <w:sz w:val="22"/>
          <w:szCs w:val="22"/>
        </w:rPr>
        <w:tab/>
      </w:r>
      <w:r>
        <w:rPr>
          <w:sz w:val="22"/>
          <w:szCs w:val="22"/>
        </w:rPr>
        <w:t>For relatively higher fidelity (</w:t>
      </w:r>
      <w:r>
        <w:rPr>
          <w:i/>
          <w:sz w:val="22"/>
          <w:szCs w:val="22"/>
        </w:rPr>
        <w:t>f</w:t>
      </w:r>
      <w:r>
        <w:rPr>
          <w:sz w:val="22"/>
          <w:szCs w:val="22"/>
        </w:rPr>
        <w:t xml:space="preserve"> </w:t>
      </w:r>
      <w:r>
        <w:rPr>
          <w:i/>
          <w:sz w:val="22"/>
          <w:szCs w:val="22"/>
        </w:rPr>
        <w:t>= 0.3)</w:t>
      </w:r>
      <w:r>
        <w:rPr>
          <w:sz w:val="22"/>
          <w:szCs w:val="22"/>
        </w:rPr>
        <w:t>, two ZNGI for mutualist and non-mutualist intersect at positive phase-space of allocated and construction carbon (Figure 2</w:t>
      </w:r>
      <w:r w:rsidRPr="00671086">
        <w:rPr>
          <w:sz w:val="22"/>
          <w:szCs w:val="22"/>
        </w:rPr>
        <w:t>A</w:t>
      </w:r>
      <w:del w:id="315" w:author="Tom" w:date="2019-07-01T16:05:00Z">
        <w:r w:rsidDel="00BD20FB">
          <w:rPr>
            <w:i/>
            <w:sz w:val="22"/>
            <w:szCs w:val="22"/>
          </w:rPr>
          <w:delText>)</w:delText>
        </w:r>
      </w:del>
      <w:r>
        <w:rPr>
          <w:sz w:val="22"/>
          <w:szCs w:val="22"/>
        </w:rPr>
        <w:t xml:space="preserve">) indicating that both symbionts can co-exist. We </w:t>
      </w:r>
      <w:r>
        <w:rPr>
          <w:iCs/>
          <w:sz w:val="22"/>
          <w:szCs w:val="22"/>
        </w:rPr>
        <w:t>found that the allocated and construction carbon concentrations reached the equilibrium state</w:t>
      </w:r>
      <w:del w:id="316" w:author="Tom" w:date="2019-04-17T15:30:00Z">
        <w:r w:rsidDel="00942F4E">
          <w:rPr>
            <w:iCs/>
            <w:sz w:val="22"/>
            <w:szCs w:val="22"/>
          </w:rPr>
          <w:delText xml:space="preserve"> (</w:delText>
        </w:r>
        <w:r w:rsidDel="00942F4E">
          <w:rPr>
            <w:i/>
            <w:iCs/>
            <w:sz w:val="22"/>
            <w:szCs w:val="22"/>
          </w:rPr>
          <w:delText>C</w:delText>
        </w:r>
        <w:r w:rsidDel="00942F4E">
          <w:rPr>
            <w:i/>
            <w:iCs/>
            <w:sz w:val="22"/>
            <w:szCs w:val="22"/>
            <w:vertAlign w:val="subscript"/>
          </w:rPr>
          <w:delText>c</w:delText>
        </w:r>
        <w:r w:rsidDel="00942F4E">
          <w:rPr>
            <w:i/>
            <w:iCs/>
            <w:sz w:val="22"/>
            <w:szCs w:val="22"/>
            <w:vertAlign w:val="superscript"/>
          </w:rPr>
          <w:delText xml:space="preserve">0 </w:delText>
        </w:r>
        <w:r w:rsidDel="00942F4E">
          <w:rPr>
            <w:i/>
            <w:iCs/>
            <w:sz w:val="22"/>
            <w:szCs w:val="22"/>
          </w:rPr>
          <w:delText xml:space="preserve">=0.5 </w:delText>
        </w:r>
        <w:r w:rsidDel="00942F4E">
          <w:rPr>
            <w:iCs/>
            <w:sz w:val="22"/>
            <w:szCs w:val="22"/>
          </w:rPr>
          <w:delText xml:space="preserve">and </w:delText>
        </w:r>
        <w:r w:rsidDel="00942F4E">
          <w:rPr>
            <w:i/>
            <w:iCs/>
            <w:sz w:val="22"/>
            <w:szCs w:val="22"/>
          </w:rPr>
          <w:delText>C</w:delText>
        </w:r>
        <w:r w:rsidDel="00942F4E">
          <w:rPr>
            <w:i/>
            <w:iCs/>
            <w:sz w:val="22"/>
            <w:szCs w:val="22"/>
            <w:vertAlign w:val="subscript"/>
          </w:rPr>
          <w:delText>c</w:delText>
        </w:r>
        <w:r w:rsidDel="00942F4E">
          <w:rPr>
            <w:i/>
            <w:iCs/>
            <w:sz w:val="22"/>
            <w:szCs w:val="22"/>
            <w:vertAlign w:val="superscript"/>
          </w:rPr>
          <w:delText xml:space="preserve">0 </w:delText>
        </w:r>
        <w:r w:rsidDel="00942F4E">
          <w:rPr>
            <w:i/>
            <w:iCs/>
            <w:sz w:val="22"/>
            <w:szCs w:val="22"/>
          </w:rPr>
          <w:delText>=5</w:delText>
        </w:r>
        <w:r w:rsidDel="00942F4E">
          <w:rPr>
            <w:iCs/>
            <w:sz w:val="22"/>
            <w:szCs w:val="22"/>
          </w:rPr>
          <w:delText xml:space="preserve">) </w:delText>
        </w:r>
      </w:del>
      <w:ins w:id="317" w:author="Tom" w:date="2019-04-17T15:30:00Z">
        <w:r w:rsidR="00942F4E">
          <w:rPr>
            <w:iCs/>
            <w:sz w:val="22"/>
            <w:szCs w:val="22"/>
          </w:rPr>
          <w:t xml:space="preserve"> </w:t>
        </w:r>
      </w:ins>
      <w:r>
        <w:rPr>
          <w:iCs/>
          <w:sz w:val="22"/>
          <w:szCs w:val="22"/>
        </w:rPr>
        <w:t xml:space="preserve">determined by the crossing of the isoclines regardless of the </w:t>
      </w:r>
      <w:r>
        <w:rPr>
          <w:sz w:val="22"/>
          <w:szCs w:val="22"/>
        </w:rPr>
        <w:t xml:space="preserve">construction carbon supply rates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sz w:val="22"/>
          <w:szCs w:val="22"/>
        </w:rPr>
        <w:t xml:space="preserve">(Figure 2B </w:t>
      </w:r>
      <w:ins w:id="318" w:author="Tom" w:date="2019-04-17T15:30:00Z">
        <w:r w:rsidR="00942F4E">
          <w:rPr>
            <w:iCs/>
            <w:sz w:val="22"/>
            <w:szCs w:val="22"/>
          </w:rPr>
          <w:t xml:space="preserve"> with </w:t>
        </w:r>
        <w:r w:rsidR="00942F4E">
          <w:rPr>
            <w:i/>
            <w:iCs/>
            <w:sz w:val="22"/>
            <w:szCs w:val="22"/>
          </w:rPr>
          <w:t>C</w:t>
        </w:r>
        <w:r w:rsidR="00942F4E">
          <w:rPr>
            <w:i/>
            <w:iCs/>
            <w:sz w:val="22"/>
            <w:szCs w:val="22"/>
            <w:vertAlign w:val="subscript"/>
          </w:rPr>
          <w:t>c</w:t>
        </w:r>
        <w:r w:rsidR="00942F4E">
          <w:rPr>
            <w:i/>
            <w:iCs/>
            <w:sz w:val="22"/>
            <w:szCs w:val="22"/>
            <w:vertAlign w:val="superscript"/>
          </w:rPr>
          <w:t xml:space="preserve">0 </w:t>
        </w:r>
        <w:r w:rsidR="00942F4E">
          <w:rPr>
            <w:i/>
            <w:iCs/>
            <w:sz w:val="22"/>
            <w:szCs w:val="22"/>
          </w:rPr>
          <w:t xml:space="preserve">=0.5 </w:t>
        </w:r>
        <w:r w:rsidR="00942F4E">
          <w:rPr>
            <w:iCs/>
            <w:sz w:val="22"/>
            <w:szCs w:val="22"/>
          </w:rPr>
          <w:t xml:space="preserve">and </w:t>
        </w:r>
      </w:ins>
      <w:ins w:id="319" w:author="Tom" w:date="2019-04-17T15:31:00Z">
        <w:r w:rsidR="00942F4E">
          <w:rPr>
            <w:iCs/>
            <w:sz w:val="22"/>
            <w:szCs w:val="22"/>
          </w:rPr>
          <w:t xml:space="preserve">Figure </w:t>
        </w:r>
      </w:ins>
      <w:del w:id="320" w:author="Tom" w:date="2019-04-17T15:30:00Z">
        <w:r w:rsidDel="00942F4E">
          <w:rPr>
            <w:sz w:val="22"/>
            <w:szCs w:val="22"/>
          </w:rPr>
          <w:delText xml:space="preserve">and </w:delText>
        </w:r>
      </w:del>
      <w:r>
        <w:rPr>
          <w:sz w:val="22"/>
          <w:szCs w:val="22"/>
        </w:rPr>
        <w:t>2D</w:t>
      </w:r>
      <w:ins w:id="321" w:author="Tom" w:date="2019-04-17T15:30:00Z">
        <w:r w:rsidR="00942F4E">
          <w:rPr>
            <w:sz w:val="22"/>
            <w:szCs w:val="22"/>
          </w:rPr>
          <w:t xml:space="preserve"> </w:t>
        </w:r>
      </w:ins>
      <w:ins w:id="322" w:author="Tom" w:date="2019-04-17T15:31:00Z">
        <w:r w:rsidR="00942F4E">
          <w:rPr>
            <w:sz w:val="22"/>
            <w:szCs w:val="22"/>
          </w:rPr>
          <w:t xml:space="preserve">with </w:t>
        </w:r>
      </w:ins>
      <w:ins w:id="323" w:author="Tom" w:date="2019-04-17T15:30:00Z">
        <w:r w:rsidR="00942F4E">
          <w:rPr>
            <w:i/>
            <w:iCs/>
            <w:sz w:val="22"/>
            <w:szCs w:val="22"/>
          </w:rPr>
          <w:t>C</w:t>
        </w:r>
        <w:r w:rsidR="00942F4E">
          <w:rPr>
            <w:i/>
            <w:iCs/>
            <w:sz w:val="22"/>
            <w:szCs w:val="22"/>
            <w:vertAlign w:val="subscript"/>
          </w:rPr>
          <w:t>c</w:t>
        </w:r>
        <w:r w:rsidR="00942F4E">
          <w:rPr>
            <w:i/>
            <w:iCs/>
            <w:sz w:val="22"/>
            <w:szCs w:val="22"/>
            <w:vertAlign w:val="superscript"/>
          </w:rPr>
          <w:t xml:space="preserve">0 </w:t>
        </w:r>
        <w:r w:rsidR="00942F4E">
          <w:rPr>
            <w:i/>
            <w:iCs/>
            <w:sz w:val="22"/>
            <w:szCs w:val="22"/>
          </w:rPr>
          <w:t>=5</w:t>
        </w:r>
      </w:ins>
      <w:r>
        <w:rPr>
          <w:sz w:val="22"/>
          <w:szCs w:val="22"/>
        </w:rPr>
        <w:t>).</w:t>
      </w:r>
      <w:ins w:id="324" w:author="Jim Bever" w:date="2019-04-18T14:51:00Z">
        <w:r w:rsidR="002D7E6D">
          <w:rPr>
            <w:sz w:val="22"/>
            <w:szCs w:val="22"/>
          </w:rPr>
          <w:t xml:space="preserve">  While the mutualist and non-mutualist coexisted regardless of </w:t>
        </w:r>
      </w:ins>
      <w:ins w:id="325" w:author="Jim Bever" w:date="2019-04-18T14:52:00Z">
        <w:r w:rsidR="002D7E6D">
          <w:rPr>
            <w:sz w:val="22"/>
            <w:szCs w:val="22"/>
          </w:rPr>
          <w:t>the</w:t>
        </w:r>
      </w:ins>
      <w:ins w:id="326" w:author="Jim Bever" w:date="2019-04-18T14:51:00Z">
        <w:r w:rsidR="002D7E6D">
          <w:rPr>
            <w:sz w:val="22"/>
            <w:szCs w:val="22"/>
          </w:rPr>
          <w:t xml:space="preserve"> </w:t>
        </w:r>
      </w:ins>
      <w:ins w:id="327" w:author="Jim Bever" w:date="2019-04-18T14:52:00Z">
        <w:r w:rsidR="002D7E6D">
          <w:rPr>
            <w:sz w:val="22"/>
            <w:szCs w:val="22"/>
          </w:rPr>
          <w:t xml:space="preserve">construction carbon supply rates, the relative abundance varied with </w:t>
        </w:r>
      </w:ins>
      <w:del w:id="328" w:author="Jim Bever" w:date="2019-04-18T14:53:00Z">
        <w:r w:rsidDel="002D7E6D">
          <w:rPr>
            <w:sz w:val="22"/>
            <w:szCs w:val="22"/>
          </w:rPr>
          <w:delText xml:space="preserve"> Fo</w:delText>
        </w:r>
        <w:r w:rsidDel="002D7E6D">
          <w:rPr>
            <w:iCs/>
            <w:sz w:val="22"/>
            <w:szCs w:val="22"/>
          </w:rPr>
          <w:delText xml:space="preserve">r lower supply rates of construction carbon, </w:delText>
        </w:r>
        <w:r w:rsidDel="002D7E6D">
          <w:rPr>
            <w:i/>
            <w:iCs/>
            <w:sz w:val="22"/>
            <w:szCs w:val="22"/>
          </w:rPr>
          <w:delText>C</w:delText>
        </w:r>
        <w:r w:rsidDel="002D7E6D">
          <w:rPr>
            <w:i/>
            <w:iCs/>
            <w:sz w:val="22"/>
            <w:szCs w:val="22"/>
            <w:vertAlign w:val="subscript"/>
          </w:rPr>
          <w:delText>c</w:delText>
        </w:r>
        <w:r w:rsidDel="002D7E6D">
          <w:rPr>
            <w:i/>
            <w:iCs/>
            <w:sz w:val="22"/>
            <w:szCs w:val="22"/>
            <w:vertAlign w:val="superscript"/>
          </w:rPr>
          <w:delText>0</w:delText>
        </w:r>
        <w:r w:rsidDel="002D7E6D">
          <w:rPr>
            <w:i/>
            <w:iCs/>
            <w:sz w:val="22"/>
            <w:szCs w:val="22"/>
          </w:rPr>
          <w:delText xml:space="preserve">, </w:delText>
        </w:r>
      </w:del>
      <w:r>
        <w:rPr>
          <w:iCs/>
          <w:sz w:val="22"/>
          <w:szCs w:val="22"/>
        </w:rPr>
        <w:t>mutualist dominat</w:t>
      </w:r>
      <w:ins w:id="329" w:author="Jim Bever" w:date="2019-04-18T14:53:00Z">
        <w:r w:rsidR="002D7E6D">
          <w:rPr>
            <w:iCs/>
            <w:sz w:val="22"/>
            <w:szCs w:val="22"/>
          </w:rPr>
          <w:t>ing</w:t>
        </w:r>
      </w:ins>
      <w:del w:id="330" w:author="Jim Bever" w:date="2019-04-18T14:53:00Z">
        <w:r w:rsidDel="002D7E6D">
          <w:rPr>
            <w:iCs/>
            <w:sz w:val="22"/>
            <w:szCs w:val="22"/>
          </w:rPr>
          <w:delText>ed</w:delText>
        </w:r>
      </w:del>
      <w:r>
        <w:rPr>
          <w:iCs/>
          <w:sz w:val="22"/>
          <w:szCs w:val="22"/>
        </w:rPr>
        <w:t xml:space="preserve"> over </w:t>
      </w:r>
      <w:del w:id="331" w:author="Jim Bever" w:date="2019-04-18T14:53:00Z">
        <w:r w:rsidDel="002D7E6D">
          <w:rPr>
            <w:iCs/>
            <w:sz w:val="22"/>
            <w:szCs w:val="22"/>
          </w:rPr>
          <w:delText xml:space="preserve">co-existing </w:delText>
        </w:r>
      </w:del>
      <w:r>
        <w:rPr>
          <w:iCs/>
          <w:sz w:val="22"/>
          <w:szCs w:val="22"/>
        </w:rPr>
        <w:t>non-mutualist</w:t>
      </w:r>
      <w:ins w:id="332" w:author="Jim Bever" w:date="2019-04-18T14:53:00Z">
        <w:r w:rsidR="002D7E6D">
          <w:rPr>
            <w:iCs/>
            <w:sz w:val="22"/>
            <w:szCs w:val="22"/>
          </w:rPr>
          <w:t xml:space="preserve">s </w:t>
        </w:r>
        <w:r w:rsidR="002D7E6D">
          <w:rPr>
            <w:sz w:val="22"/>
            <w:szCs w:val="22"/>
          </w:rPr>
          <w:t>for</w:t>
        </w:r>
        <w:r w:rsidR="002D7E6D">
          <w:rPr>
            <w:iCs/>
            <w:sz w:val="22"/>
            <w:szCs w:val="22"/>
          </w:rPr>
          <w:t xml:space="preserve"> lower supply rates of construction carbon, </w:t>
        </w:r>
        <w:r w:rsidR="002D7E6D">
          <w:rPr>
            <w:i/>
            <w:iCs/>
            <w:sz w:val="22"/>
            <w:szCs w:val="22"/>
          </w:rPr>
          <w:t>C</w:t>
        </w:r>
        <w:r w:rsidR="002D7E6D">
          <w:rPr>
            <w:i/>
            <w:iCs/>
            <w:sz w:val="22"/>
            <w:szCs w:val="22"/>
            <w:vertAlign w:val="subscript"/>
          </w:rPr>
          <w:t>c</w:t>
        </w:r>
        <w:r w:rsidR="002D7E6D">
          <w:rPr>
            <w:i/>
            <w:iCs/>
            <w:sz w:val="22"/>
            <w:szCs w:val="22"/>
            <w:vertAlign w:val="superscript"/>
          </w:rPr>
          <w:t>0</w:t>
        </w:r>
        <w:r w:rsidR="002D7E6D">
          <w:rPr>
            <w:i/>
            <w:iCs/>
            <w:sz w:val="22"/>
            <w:szCs w:val="22"/>
          </w:rPr>
          <w:t xml:space="preserve">, </w:t>
        </w:r>
      </w:ins>
      <w:r>
        <w:rPr>
          <w:iCs/>
          <w:sz w:val="22"/>
          <w:szCs w:val="22"/>
        </w:rPr>
        <w:t xml:space="preserve"> (Figure 2C),</w:t>
      </w:r>
      <w:r>
        <w:rPr>
          <w:i/>
          <w:iCs/>
          <w:sz w:val="22"/>
          <w:szCs w:val="22"/>
        </w:rPr>
        <w:t xml:space="preserve"> </w:t>
      </w:r>
      <w:r>
        <w:rPr>
          <w:iCs/>
          <w:sz w:val="22"/>
          <w:szCs w:val="22"/>
        </w:rPr>
        <w:t xml:space="preserve">but with increasing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non-mutualist attained greater proportion than mutualist (Figure 2E). This</w:t>
      </w:r>
      <w:r>
        <w:rPr>
          <w:iCs/>
          <w:color w:val="FF0000"/>
          <w:sz w:val="22"/>
          <w:szCs w:val="22"/>
        </w:rPr>
        <w:t xml:space="preserve"> </w:t>
      </w:r>
      <w:r>
        <w:rPr>
          <w:iCs/>
          <w:sz w:val="22"/>
          <w:szCs w:val="22"/>
        </w:rPr>
        <w:t xml:space="preserve">phenomenon could be explained from the fact that with larger input of </w:t>
      </w:r>
      <w:r>
        <w:rPr>
          <w:i/>
          <w:iCs/>
          <w:sz w:val="22"/>
          <w:szCs w:val="22"/>
        </w:rPr>
        <w:t>C</w:t>
      </w:r>
      <w:r>
        <w:rPr>
          <w:i/>
          <w:iCs/>
          <w:sz w:val="22"/>
          <w:szCs w:val="22"/>
          <w:vertAlign w:val="subscript"/>
        </w:rPr>
        <w:t>c</w:t>
      </w:r>
      <w:r>
        <w:rPr>
          <w:i/>
          <w:iCs/>
          <w:sz w:val="22"/>
          <w:szCs w:val="22"/>
          <w:vertAlign w:val="superscript"/>
        </w:rPr>
        <w:t>0</w:t>
      </w:r>
      <w:r>
        <w:rPr>
          <w:iCs/>
          <w:sz w:val="22"/>
          <w:szCs w:val="22"/>
        </w:rPr>
        <w:t>, non-mutualists grew faster as they had an energetic-cost advantage over mutualists. Figure</w:t>
      </w:r>
      <w:r>
        <w:rPr>
          <w:iCs/>
          <w:color w:val="FF0000"/>
          <w:sz w:val="22"/>
          <w:szCs w:val="22"/>
        </w:rPr>
        <w:t xml:space="preserve"> </w:t>
      </w:r>
      <w:r>
        <w:rPr>
          <w:iCs/>
          <w:sz w:val="22"/>
          <w:szCs w:val="22"/>
        </w:rPr>
        <w:t>2F shows the variation of ratios of equilibrium values of construction carbon over allocated carbon (</w:t>
      </w:r>
      <m:oMath>
        <m:f>
          <m:fPr>
            <m:type m:val="lin"/>
            <m:ctrlPr>
              <w:del w:id="333" w:author="Tom" w:date="2019-04-15T21:55:00Z">
                <w:rPr>
                  <w:rFonts w:ascii="Cambria Math" w:hAnsi="Cambria Math"/>
                </w:rPr>
              </w:del>
            </m:ctrlPr>
          </m:fPr>
          <m:num>
            <m:acc>
              <m:accPr>
                <m:chr m:val="^"/>
                <m:ctrlPr>
                  <w:del w:id="334" w:author="Tom" w:date="2019-04-15T21:55:00Z">
                    <w:rPr>
                      <w:rFonts w:ascii="Cambria Math" w:hAnsi="Cambria Math"/>
                    </w:rPr>
                  </w:del>
                </m:ctrlPr>
              </m:accPr>
              <m:e>
                <m:sSub>
                  <m:sSubPr>
                    <m:ctrlPr>
                      <w:del w:id="335" w:author="Tom" w:date="2019-04-15T21:55:00Z">
                        <w:rPr>
                          <w:rFonts w:ascii="Cambria Math" w:hAnsi="Cambria Math"/>
                        </w:rPr>
                      </w:del>
                    </m:ctrlPr>
                  </m:sSubPr>
                  <m:e>
                    <m:r>
                      <w:del w:id="336" w:author="Tom" w:date="2019-04-15T21:55:00Z">
                        <w:rPr>
                          <w:rFonts w:ascii="Cambria Math" w:hAnsi="Cambria Math"/>
                        </w:rPr>
                        <m:t>C</m:t>
                      </w:del>
                    </m:r>
                  </m:e>
                  <m:sub>
                    <m:r>
                      <w:del w:id="337" w:author="Tom" w:date="2019-04-15T21:55:00Z">
                        <w:rPr>
                          <w:rFonts w:ascii="Cambria Math" w:hAnsi="Cambria Math"/>
                        </w:rPr>
                        <m:t>c</m:t>
                      </w:del>
                    </m:r>
                  </m:sub>
                </m:sSub>
              </m:e>
            </m:acc>
          </m:num>
          <m:den>
            <m:acc>
              <m:accPr>
                <m:chr m:val="^"/>
                <m:ctrlPr>
                  <w:del w:id="338" w:author="Tom" w:date="2019-04-15T21:55:00Z">
                    <w:rPr>
                      <w:rFonts w:ascii="Cambria Math" w:hAnsi="Cambria Math"/>
                    </w:rPr>
                  </w:del>
                </m:ctrlPr>
              </m:accPr>
              <m:e>
                <m:sSub>
                  <m:sSubPr>
                    <m:ctrlPr>
                      <w:del w:id="339" w:author="Tom" w:date="2019-04-15T21:55:00Z">
                        <w:rPr>
                          <w:rFonts w:ascii="Cambria Math" w:hAnsi="Cambria Math"/>
                        </w:rPr>
                      </w:del>
                    </m:ctrlPr>
                  </m:sSubPr>
                  <m:e>
                    <m:r>
                      <w:del w:id="340" w:author="Tom" w:date="2019-04-15T21:55:00Z">
                        <w:rPr>
                          <w:rFonts w:ascii="Cambria Math" w:hAnsi="Cambria Math"/>
                        </w:rPr>
                        <m:t>C</m:t>
                      </w:del>
                    </m:r>
                  </m:e>
                  <m:sub>
                    <m:r>
                      <w:del w:id="341" w:author="Tom" w:date="2019-04-15T21:55:00Z">
                        <w:rPr>
                          <w:rFonts w:ascii="Cambria Math" w:hAnsi="Cambria Math"/>
                        </w:rPr>
                        <m:t>a</m:t>
                      </w:del>
                    </m:r>
                  </m:sub>
                </m:sSub>
              </m:e>
            </m:acc>
          </m:den>
        </m:f>
        <m:f>
          <m:fPr>
            <m:type m:val="lin"/>
            <m:ctrlPr>
              <w:ins w:id="342" w:author="Tom" w:date="2019-04-15T21:55:00Z">
                <w:rPr>
                  <w:rFonts w:ascii="Cambria Math" w:hAnsi="Cambria Math"/>
                  <w:i/>
                </w:rPr>
              </w:ins>
            </m:ctrlPr>
          </m:fPr>
          <m:num>
            <m:acc>
              <m:accPr>
                <m:ctrlPr>
                  <w:ins w:id="343" w:author="Tom" w:date="2019-04-15T21:55:00Z">
                    <w:rPr>
                      <w:rFonts w:ascii="Cambria Math" w:hAnsi="Cambria Math"/>
                      <w:i/>
                    </w:rPr>
                  </w:ins>
                </m:ctrlPr>
              </m:accPr>
              <m:e>
                <m:sSub>
                  <m:sSubPr>
                    <m:ctrlPr>
                      <w:ins w:id="344" w:author="Tom" w:date="2019-04-15T21:55:00Z">
                        <w:rPr>
                          <w:rFonts w:ascii="Cambria Math" w:hAnsi="Cambria Math"/>
                          <w:i/>
                        </w:rPr>
                      </w:ins>
                    </m:ctrlPr>
                  </m:sSubPr>
                  <m:e>
                    <m:r>
                      <w:ins w:id="345" w:author="Tom" w:date="2019-04-15T21:55:00Z">
                        <w:rPr>
                          <w:rFonts w:ascii="Cambria Math" w:hAnsi="Cambria Math"/>
                        </w:rPr>
                        <m:t>C</m:t>
                      </w:ins>
                    </m:r>
                  </m:e>
                  <m:sub>
                    <m:r>
                      <w:ins w:id="346" w:author="Tom" w:date="2019-04-15T21:55:00Z">
                        <w:rPr>
                          <w:rFonts w:ascii="Cambria Math" w:hAnsi="Cambria Math"/>
                        </w:rPr>
                        <m:t>a</m:t>
                      </w:ins>
                    </m:r>
                  </m:sub>
                </m:sSub>
              </m:e>
            </m:acc>
          </m:num>
          <m:den>
            <m:acc>
              <m:accPr>
                <m:ctrlPr>
                  <w:ins w:id="347" w:author="Tom" w:date="2019-04-15T21:55:00Z">
                    <w:rPr>
                      <w:rFonts w:ascii="Cambria Math" w:hAnsi="Cambria Math"/>
                      <w:i/>
                    </w:rPr>
                  </w:ins>
                </m:ctrlPr>
              </m:accPr>
              <m:e>
                <m:sSub>
                  <m:sSubPr>
                    <m:ctrlPr>
                      <w:ins w:id="348" w:author="Tom" w:date="2019-04-15T21:55:00Z">
                        <w:rPr>
                          <w:rFonts w:ascii="Cambria Math" w:hAnsi="Cambria Math"/>
                          <w:i/>
                        </w:rPr>
                      </w:ins>
                    </m:ctrlPr>
                  </m:sSubPr>
                  <m:e>
                    <m:r>
                      <w:ins w:id="349" w:author="Tom" w:date="2019-04-15T21:55:00Z">
                        <w:rPr>
                          <w:rFonts w:ascii="Cambria Math" w:hAnsi="Cambria Math"/>
                        </w:rPr>
                        <m:t>C</m:t>
                      </w:ins>
                    </m:r>
                  </m:e>
                  <m:sub>
                    <m:r>
                      <w:ins w:id="350" w:author="Tom" w:date="2019-04-15T21:56:00Z">
                        <w:rPr>
                          <w:rFonts w:ascii="Cambria Math" w:hAnsi="Cambria Math"/>
                        </w:rPr>
                        <m:t>c</m:t>
                      </w:ins>
                    </m:r>
                  </m:sub>
                </m:sSub>
              </m:e>
            </m:acc>
          </m:den>
        </m:f>
      </m:oMath>
      <w:r>
        <w:rPr>
          <w:iCs/>
          <w:sz w:val="22"/>
          <w:szCs w:val="22"/>
        </w:rPr>
        <w:t>) and non-mutualist over mutualist (</w:t>
      </w:r>
      <m:oMath>
        <m:f>
          <m:fPr>
            <m:type m:val="lin"/>
            <m:ctrlPr>
              <w:del w:id="351" w:author="Tom" w:date="2019-04-15T21:56:00Z">
                <w:rPr>
                  <w:rFonts w:ascii="Cambria Math" w:hAnsi="Cambria Math"/>
                </w:rPr>
              </w:del>
            </m:ctrlPr>
          </m:fPr>
          <m:num>
            <m:acc>
              <m:accPr>
                <m:chr m:val="^"/>
                <m:ctrlPr>
                  <w:del w:id="352" w:author="Tom" w:date="2019-04-15T21:56:00Z">
                    <w:rPr>
                      <w:rFonts w:ascii="Cambria Math" w:hAnsi="Cambria Math"/>
                    </w:rPr>
                  </w:del>
                </m:ctrlPr>
              </m:accPr>
              <m:e>
                <m:r>
                  <w:del w:id="353" w:author="Tom" w:date="2019-04-15T21:56:00Z">
                    <w:rPr>
                      <w:rFonts w:ascii="Cambria Math" w:hAnsi="Cambria Math"/>
                    </w:rPr>
                    <m:t>N</m:t>
                  </w:del>
                </m:r>
              </m:e>
            </m:acc>
          </m:num>
          <m:den>
            <m:acc>
              <m:accPr>
                <m:chr m:val="^"/>
                <m:ctrlPr>
                  <w:del w:id="354" w:author="Tom" w:date="2019-04-15T21:56:00Z">
                    <w:rPr>
                      <w:rFonts w:ascii="Cambria Math" w:hAnsi="Cambria Math"/>
                    </w:rPr>
                  </w:del>
                </m:ctrlPr>
              </m:accPr>
              <m:e>
                <m:r>
                  <w:del w:id="355" w:author="Tom" w:date="2019-04-15T21:56:00Z">
                    <w:rPr>
                      <w:rFonts w:ascii="Cambria Math" w:hAnsi="Cambria Math"/>
                    </w:rPr>
                    <m:t>M</m:t>
                  </w:del>
                </m:r>
              </m:e>
            </m:acc>
          </m:den>
        </m:f>
        <m:f>
          <m:fPr>
            <m:type m:val="lin"/>
            <m:ctrlPr>
              <w:ins w:id="356" w:author="Tom" w:date="2019-04-15T21:56:00Z">
                <w:rPr>
                  <w:rFonts w:ascii="Cambria Math" w:hAnsi="Cambria Math"/>
                  <w:i/>
                </w:rPr>
              </w:ins>
            </m:ctrlPr>
          </m:fPr>
          <m:num>
            <m:acc>
              <m:accPr>
                <m:ctrlPr>
                  <w:ins w:id="357" w:author="Tom" w:date="2019-04-15T21:56:00Z">
                    <w:rPr>
                      <w:rFonts w:ascii="Cambria Math" w:hAnsi="Cambria Math"/>
                      <w:i/>
                    </w:rPr>
                  </w:ins>
                </m:ctrlPr>
              </m:accPr>
              <m:e>
                <m:r>
                  <w:ins w:id="358" w:author="Tom" w:date="2019-04-15T21:56:00Z">
                    <w:rPr>
                      <w:rFonts w:ascii="Cambria Math" w:hAnsi="Cambria Math"/>
                    </w:rPr>
                    <m:t>N</m:t>
                  </w:ins>
                </m:r>
              </m:e>
            </m:acc>
          </m:num>
          <m:den>
            <m:acc>
              <m:accPr>
                <m:ctrlPr>
                  <w:ins w:id="359" w:author="Tom" w:date="2019-04-15T21:56:00Z">
                    <w:rPr>
                      <w:rFonts w:ascii="Cambria Math" w:hAnsi="Cambria Math"/>
                      <w:i/>
                    </w:rPr>
                  </w:ins>
                </m:ctrlPr>
              </m:accPr>
              <m:e>
                <m:r>
                  <w:ins w:id="360" w:author="Tom" w:date="2019-04-15T21:56:00Z">
                    <w:rPr>
                      <w:rFonts w:ascii="Cambria Math" w:hAnsi="Cambria Math"/>
                    </w:rPr>
                    <m:t>M</m:t>
                  </w:ins>
                </m:r>
              </m:e>
            </m:acc>
          </m:den>
        </m:f>
      </m:oMath>
      <w:r>
        <w:rPr>
          <w:iCs/>
          <w:sz w:val="22"/>
          <w:szCs w:val="22"/>
        </w:rPr>
        <w:t xml:space="preserve">) as we varied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Regardless of </w:t>
      </w:r>
      <w:r>
        <w:rPr>
          <w:i/>
          <w:iCs/>
          <w:sz w:val="22"/>
          <w:szCs w:val="22"/>
        </w:rPr>
        <w:t>C</w:t>
      </w:r>
      <w:r>
        <w:rPr>
          <w:i/>
          <w:iCs/>
          <w:sz w:val="22"/>
          <w:szCs w:val="22"/>
          <w:vertAlign w:val="subscript"/>
        </w:rPr>
        <w:t>c</w:t>
      </w:r>
      <w:r>
        <w:rPr>
          <w:i/>
          <w:iCs/>
          <w:sz w:val="22"/>
          <w:szCs w:val="22"/>
          <w:vertAlign w:val="superscript"/>
        </w:rPr>
        <w:t>0</w:t>
      </w:r>
      <w:r>
        <w:rPr>
          <w:iCs/>
          <w:sz w:val="22"/>
          <w:szCs w:val="22"/>
        </w:rPr>
        <w:t xml:space="preserve">, the equilibrium resource carbon-ratio was constant and symbionts coexisted.  Symbiont dominance, however, </w:t>
      </w:r>
      <w:r>
        <w:rPr>
          <w:iCs/>
          <w:sz w:val="22"/>
          <w:szCs w:val="22"/>
        </w:rPr>
        <w:lastRenderedPageBreak/>
        <w:t xml:space="preserve">switched when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 xml:space="preserve">crossed approximately </w:t>
      </w:r>
      <w:r>
        <w:rPr>
          <w:i/>
          <w:iCs/>
          <w:sz w:val="22"/>
          <w:szCs w:val="22"/>
        </w:rPr>
        <w:t xml:space="preserve">1.1, </w:t>
      </w:r>
      <w:r>
        <w:rPr>
          <w:iCs/>
          <w:sz w:val="22"/>
          <w:szCs w:val="22"/>
        </w:rPr>
        <w:t xml:space="preserve">with mutualists dominating at lower values of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Our numerical finding was consistent with the analytic-condition for co-existence (Equations (9)) as for </w:t>
      </w:r>
      <w:r>
        <w:rPr>
          <w:i/>
          <w:iCs/>
          <w:sz w:val="22"/>
          <w:szCs w:val="22"/>
        </w:rPr>
        <w:t>f = 0.3</w:t>
      </w:r>
      <w:r>
        <w:rPr>
          <w:iCs/>
          <w:sz w:val="22"/>
          <w:szCs w:val="22"/>
        </w:rPr>
        <w:t xml:space="preserve">, </w:t>
      </w:r>
      <w:r>
        <w:rPr>
          <w:i/>
          <w:iCs/>
          <w:sz w:val="22"/>
          <w:szCs w:val="22"/>
        </w:rPr>
        <w:t>1 &lt; C</w:t>
      </w:r>
      <w:r>
        <w:rPr>
          <w:i/>
          <w:iCs/>
          <w:sz w:val="22"/>
          <w:szCs w:val="22"/>
          <w:vertAlign w:val="subscript"/>
        </w:rPr>
        <w:t>aN</w:t>
      </w:r>
      <w:r>
        <w:rPr>
          <w:i/>
          <w:iCs/>
          <w:sz w:val="22"/>
          <w:szCs w:val="22"/>
          <w:vertAlign w:val="superscript"/>
        </w:rPr>
        <w:t xml:space="preserve">* </w:t>
      </w:r>
      <w:r>
        <w:rPr>
          <w:i/>
          <w:iCs/>
          <w:sz w:val="22"/>
          <w:szCs w:val="22"/>
        </w:rPr>
        <w:t>/ C</w:t>
      </w:r>
      <w:r>
        <w:rPr>
          <w:i/>
          <w:iCs/>
          <w:sz w:val="22"/>
          <w:szCs w:val="22"/>
          <w:vertAlign w:val="subscript"/>
        </w:rPr>
        <w:t>aM</w:t>
      </w:r>
      <w:r>
        <w:rPr>
          <w:i/>
          <w:iCs/>
          <w:sz w:val="22"/>
          <w:szCs w:val="22"/>
          <w:vertAlign w:val="superscript"/>
        </w:rPr>
        <w:t>*</w:t>
      </w:r>
      <w:r>
        <w:rPr>
          <w:i/>
          <w:iCs/>
          <w:sz w:val="22"/>
          <w:szCs w:val="22"/>
        </w:rPr>
        <w:t xml:space="preserve"> (=1.047) &lt; 1/ (1-f) (=1.428) </w:t>
      </w:r>
      <w:r>
        <w:rPr>
          <w:iCs/>
          <w:sz w:val="22"/>
          <w:szCs w:val="22"/>
        </w:rPr>
        <w:t xml:space="preserve">with </w:t>
      </w:r>
      <w:r>
        <w:rPr>
          <w:i/>
          <w:iCs/>
          <w:sz w:val="22"/>
          <w:szCs w:val="22"/>
        </w:rPr>
        <w:t>f</w:t>
      </w:r>
      <w:r>
        <w:rPr>
          <w:i/>
          <w:iCs/>
          <w:sz w:val="22"/>
          <w:szCs w:val="22"/>
          <w:vertAlign w:val="subscript"/>
        </w:rPr>
        <w:t>min</w:t>
      </w:r>
      <w:r>
        <w:rPr>
          <w:i/>
          <w:iCs/>
          <w:sz w:val="22"/>
          <w:szCs w:val="22"/>
        </w:rPr>
        <w:t xml:space="preserve"> ~ 0.267.</w:t>
      </w:r>
      <w:r>
        <w:rPr>
          <w:iCs/>
          <w:sz w:val="22"/>
          <w:szCs w:val="22"/>
        </w:rPr>
        <w:t xml:space="preserve"> Though at equilibrium resource-carbon levels remain independent with soil-phosphorous availability </w:t>
      </w:r>
      <w:r>
        <w:rPr>
          <w:i/>
          <w:iCs/>
          <w:sz w:val="22"/>
          <w:szCs w:val="22"/>
        </w:rPr>
        <w:t>(P</w:t>
      </w:r>
      <w:r>
        <w:rPr>
          <w:i/>
          <w:iCs/>
          <w:sz w:val="22"/>
          <w:szCs w:val="22"/>
          <w:vertAlign w:val="subscript"/>
        </w:rPr>
        <w:t>s</w:t>
      </w:r>
      <w:r>
        <w:rPr>
          <w:i/>
          <w:iCs/>
          <w:sz w:val="22"/>
          <w:szCs w:val="22"/>
        </w:rPr>
        <w:t xml:space="preserve">) </w:t>
      </w:r>
      <w:r>
        <w:rPr>
          <w:iCs/>
          <w:sz w:val="22"/>
          <w:szCs w:val="22"/>
        </w:rPr>
        <w:t xml:space="preserve">for a given fidelity </w:t>
      </w:r>
      <w:r>
        <w:rPr>
          <w:i/>
          <w:iCs/>
          <w:sz w:val="22"/>
          <w:szCs w:val="22"/>
        </w:rPr>
        <w:t>f=0.3</w:t>
      </w:r>
      <w:r>
        <w:rPr>
          <w:iCs/>
          <w:sz w:val="22"/>
          <w:szCs w:val="22"/>
        </w:rPr>
        <w:t xml:space="preserve"> (Figure</w:t>
      </w:r>
      <w:del w:id="361" w:author="Tom" w:date="2019-07-01T16:11:00Z">
        <w:r w:rsidDel="006E146E">
          <w:rPr>
            <w:iCs/>
            <w:sz w:val="22"/>
            <w:szCs w:val="22"/>
          </w:rPr>
          <w:delText xml:space="preserve"> </w:delText>
        </w:r>
        <w:r w:rsidRPr="00671086" w:rsidDel="006E146E">
          <w:rPr>
            <w:iCs/>
            <w:sz w:val="22"/>
            <w:szCs w:val="22"/>
          </w:rPr>
          <w:delText xml:space="preserve">2 </w:delText>
        </w:r>
        <w:r w:rsidRPr="006E146E" w:rsidDel="006E146E">
          <w:rPr>
            <w:iCs/>
            <w:sz w:val="22"/>
            <w:szCs w:val="22"/>
            <w:rPrChange w:id="362" w:author="Tom" w:date="2019-07-01T16:10:00Z">
              <w:rPr>
                <w:i/>
                <w:iCs/>
                <w:sz w:val="22"/>
                <w:szCs w:val="22"/>
              </w:rPr>
            </w:rPrChange>
          </w:rPr>
          <w:delText>(G</w:delText>
        </w:r>
        <w:r w:rsidDel="006E146E">
          <w:rPr>
            <w:i/>
            <w:iCs/>
            <w:sz w:val="22"/>
            <w:szCs w:val="22"/>
          </w:rPr>
          <w:delText>)</w:delText>
        </w:r>
      </w:del>
      <w:ins w:id="363" w:author="Tom" w:date="2019-07-01T16:11:00Z">
        <w:r w:rsidR="006E146E">
          <w:rPr>
            <w:i/>
            <w:iCs/>
            <w:sz w:val="22"/>
            <w:szCs w:val="22"/>
          </w:rPr>
          <w:t xml:space="preserve"> </w:t>
        </w:r>
        <w:r w:rsidR="006E146E">
          <w:rPr>
            <w:iCs/>
            <w:sz w:val="22"/>
            <w:szCs w:val="22"/>
          </w:rPr>
          <w:t>2G</w:t>
        </w:r>
      </w:ins>
      <w:r>
        <w:rPr>
          <w:iCs/>
          <w:sz w:val="22"/>
          <w:szCs w:val="22"/>
        </w:rPr>
        <w:t xml:space="preserve">), symbionts showed opposite behavior (mutualist decreased and non-mutualist increased with growing </w:t>
      </w:r>
      <w:r>
        <w:rPr>
          <w:i/>
          <w:iCs/>
          <w:sz w:val="22"/>
          <w:szCs w:val="22"/>
        </w:rPr>
        <w:t>P</w:t>
      </w:r>
      <w:r>
        <w:rPr>
          <w:i/>
          <w:iCs/>
          <w:sz w:val="22"/>
          <w:szCs w:val="22"/>
          <w:vertAlign w:val="subscript"/>
        </w:rPr>
        <w:t>s</w:t>
      </w:r>
      <w:r>
        <w:rPr>
          <w:iCs/>
          <w:sz w:val="22"/>
          <w:szCs w:val="22"/>
        </w:rPr>
        <w:t xml:space="preserve">) resulting in gradual decrease in proportion of mutualist at equilibrium </w:t>
      </w:r>
      <w:r>
        <w:rPr>
          <w:sz w:val="22"/>
          <w:szCs w:val="22"/>
        </w:rPr>
        <w:t>(</w:t>
      </w:r>
      <m:oMath>
        <m:acc>
          <m:accPr>
            <m:chr m:val="^"/>
            <m:ctrlPr>
              <w:del w:id="364" w:author="Tom" w:date="2019-04-15T21:57:00Z">
                <w:rPr>
                  <w:rFonts w:ascii="Cambria Math" w:hAnsi="Cambria Math"/>
                </w:rPr>
              </w:del>
            </m:ctrlPr>
          </m:accPr>
          <m:e>
            <m:sSub>
              <m:sSubPr>
                <m:ctrlPr>
                  <w:del w:id="365" w:author="Tom" w:date="2019-04-15T21:57:00Z">
                    <w:rPr>
                      <w:rFonts w:ascii="Cambria Math" w:hAnsi="Cambria Math"/>
                    </w:rPr>
                  </w:del>
                </m:ctrlPr>
              </m:sSubPr>
              <m:e>
                <m:r>
                  <w:del w:id="366" w:author="Tom" w:date="2019-04-15T21:57:00Z">
                    <w:rPr>
                      <w:rFonts w:ascii="Cambria Math" w:hAnsi="Cambria Math"/>
                    </w:rPr>
                    <m:t>P</m:t>
                  </w:del>
                </m:r>
              </m:e>
              <m:sub>
                <m:r>
                  <w:del w:id="367" w:author="Tom" w:date="2019-04-15T21:57:00Z">
                    <w:rPr>
                      <w:rFonts w:ascii="Cambria Math" w:hAnsi="Cambria Math"/>
                    </w:rPr>
                    <m:t>m</m:t>
                  </w:del>
                </m:r>
              </m:sub>
            </m:sSub>
          </m:e>
        </m:acc>
        <m:acc>
          <m:accPr>
            <m:ctrlPr>
              <w:ins w:id="368" w:author="Tom" w:date="2019-04-15T21:57:00Z">
                <w:rPr>
                  <w:rFonts w:ascii="Cambria Math" w:hAnsi="Cambria Math"/>
                  <w:i/>
                </w:rPr>
              </w:ins>
            </m:ctrlPr>
          </m:accPr>
          <m:e>
            <m:sSub>
              <m:sSubPr>
                <m:ctrlPr>
                  <w:ins w:id="369" w:author="Tom" w:date="2019-04-15T21:57:00Z">
                    <w:rPr>
                      <w:rFonts w:ascii="Cambria Math" w:hAnsi="Cambria Math"/>
                      <w:i/>
                    </w:rPr>
                  </w:ins>
                </m:ctrlPr>
              </m:sSubPr>
              <m:e>
                <m:r>
                  <w:ins w:id="370" w:author="Tom" w:date="2019-04-15T21:57:00Z">
                    <w:rPr>
                      <w:rFonts w:ascii="Cambria Math" w:hAnsi="Cambria Math"/>
                    </w:rPr>
                    <m:t>P</m:t>
                  </w:ins>
                </m:r>
              </m:e>
              <m:sub>
                <m:r>
                  <w:ins w:id="371" w:author="Tom" w:date="2019-04-15T21:57:00Z">
                    <w:rPr>
                      <w:rFonts w:ascii="Cambria Math" w:hAnsi="Cambria Math"/>
                    </w:rPr>
                    <m:t>m</m:t>
                  </w:ins>
                </m:r>
              </m:sub>
            </m:sSub>
          </m:e>
        </m:acc>
        <m:r>
          <w:rPr>
            <w:rFonts w:ascii="Cambria Math" w:hAnsi="Cambria Math"/>
          </w:rPr>
          <m:t>=</m:t>
        </m:r>
        <m:f>
          <m:fPr>
            <m:ctrlPr>
              <w:rPr>
                <w:rFonts w:ascii="Cambria Math" w:hAnsi="Cambria Math"/>
              </w:rPr>
            </m:ctrlPr>
          </m:fPr>
          <m:num>
            <m:acc>
              <m:accPr>
                <m:chr m:val="^"/>
                <m:ctrlPr>
                  <w:del w:id="372" w:author="Tom" w:date="2019-04-15T21:57:00Z">
                    <w:rPr>
                      <w:rFonts w:ascii="Cambria Math" w:hAnsi="Cambria Math"/>
                    </w:rPr>
                  </w:del>
                </m:ctrlPr>
              </m:accPr>
              <m:e>
                <m:r>
                  <w:del w:id="373" w:author="Tom" w:date="2019-04-15T21:57:00Z">
                    <w:rPr>
                      <w:rFonts w:ascii="Cambria Math" w:hAnsi="Cambria Math"/>
                    </w:rPr>
                    <m:t>M</m:t>
                  </w:del>
                </m:r>
              </m:e>
            </m:acc>
            <m:acc>
              <m:accPr>
                <m:ctrlPr>
                  <w:ins w:id="374" w:author="Tom" w:date="2019-04-15T21:57:00Z">
                    <w:rPr>
                      <w:rFonts w:ascii="Cambria Math" w:hAnsi="Cambria Math"/>
                      <w:i/>
                    </w:rPr>
                  </w:ins>
                </m:ctrlPr>
              </m:accPr>
              <m:e>
                <m:r>
                  <w:ins w:id="375" w:author="Tom" w:date="2019-04-15T21:57:00Z">
                    <w:rPr>
                      <w:rFonts w:ascii="Cambria Math" w:hAnsi="Cambria Math"/>
                    </w:rPr>
                    <m:t>M</m:t>
                  </w:ins>
                </m:r>
              </m:e>
            </m:acc>
          </m:num>
          <m:den>
            <m:acc>
              <m:accPr>
                <m:ctrlPr>
                  <w:ins w:id="376" w:author="Tom" w:date="2019-04-15T21:57:00Z">
                    <w:rPr>
                      <w:rFonts w:ascii="Cambria Math" w:hAnsi="Cambria Math"/>
                      <w:i/>
                    </w:rPr>
                  </w:ins>
                </m:ctrlPr>
              </m:accPr>
              <m:e>
                <m:r>
                  <w:ins w:id="377" w:author="Tom" w:date="2019-04-15T21:57:00Z">
                    <w:rPr>
                      <w:rFonts w:ascii="Cambria Math" w:hAnsi="Cambria Math"/>
                    </w:rPr>
                    <m:t>M</m:t>
                  </w:ins>
                </m:r>
              </m:e>
            </m:acc>
            <m:acc>
              <m:accPr>
                <m:chr m:val="^"/>
                <m:ctrlPr>
                  <w:del w:id="378" w:author="Tom" w:date="2019-04-15T21:57:00Z">
                    <w:rPr>
                      <w:rFonts w:ascii="Cambria Math" w:hAnsi="Cambria Math"/>
                    </w:rPr>
                  </w:del>
                </m:ctrlPr>
              </m:accPr>
              <m:e>
                <m:r>
                  <w:del w:id="379" w:author="Tom" w:date="2019-04-15T21:57:00Z">
                    <w:rPr>
                      <w:rFonts w:ascii="Cambria Math" w:hAnsi="Cambria Math"/>
                    </w:rPr>
                    <m:t>M</m:t>
                  </w:del>
                </m:r>
              </m:e>
            </m:acc>
            <m:r>
              <w:rPr>
                <w:rFonts w:ascii="Cambria Math" w:hAnsi="Cambria Math"/>
              </w:rPr>
              <m:t>+</m:t>
            </m:r>
            <m:acc>
              <m:accPr>
                <m:ctrlPr>
                  <w:ins w:id="380" w:author="Tom" w:date="2019-04-15T21:57:00Z">
                    <w:rPr>
                      <w:rFonts w:ascii="Cambria Math" w:hAnsi="Cambria Math"/>
                      <w:i/>
                    </w:rPr>
                  </w:ins>
                </m:ctrlPr>
              </m:accPr>
              <m:e>
                <m:r>
                  <w:ins w:id="381" w:author="Tom" w:date="2019-04-15T21:57:00Z">
                    <w:rPr>
                      <w:rFonts w:ascii="Cambria Math" w:hAnsi="Cambria Math"/>
                    </w:rPr>
                    <m:t>N</m:t>
                  </w:ins>
                </m:r>
              </m:e>
            </m:acc>
            <m:acc>
              <m:accPr>
                <m:chr m:val="^"/>
                <m:ctrlPr>
                  <w:del w:id="382" w:author="Tom" w:date="2019-04-15T21:57:00Z">
                    <w:rPr>
                      <w:rFonts w:ascii="Cambria Math" w:hAnsi="Cambria Math"/>
                    </w:rPr>
                  </w:del>
                </m:ctrlPr>
              </m:accPr>
              <m:e>
                <m:r>
                  <w:del w:id="383" w:author="Tom" w:date="2019-04-15T21:57:00Z">
                    <w:rPr>
                      <w:rFonts w:ascii="Cambria Math" w:hAnsi="Cambria Math"/>
                    </w:rPr>
                    <m:t>N</m:t>
                  </w:del>
                </m:r>
              </m:e>
            </m:acc>
          </m:den>
        </m:f>
      </m:oMath>
      <w:r>
        <w:rPr>
          <w:sz w:val="22"/>
          <w:szCs w:val="22"/>
        </w:rPr>
        <w:t>) (</w:t>
      </w:r>
      <w:r>
        <w:rPr>
          <w:iCs/>
          <w:sz w:val="22"/>
          <w:szCs w:val="22"/>
        </w:rPr>
        <w:t xml:space="preserve">Figure </w:t>
      </w:r>
      <w:r w:rsidRPr="00671086">
        <w:rPr>
          <w:iCs/>
          <w:sz w:val="22"/>
          <w:szCs w:val="22"/>
        </w:rPr>
        <w:t>2</w:t>
      </w:r>
      <w:del w:id="384" w:author="Tom" w:date="2019-07-01T16:11:00Z">
        <w:r w:rsidRPr="00671086" w:rsidDel="006E146E">
          <w:rPr>
            <w:iCs/>
            <w:sz w:val="22"/>
            <w:szCs w:val="22"/>
          </w:rPr>
          <w:delText xml:space="preserve"> </w:delText>
        </w:r>
        <w:r w:rsidRPr="006E146E" w:rsidDel="006E146E">
          <w:rPr>
            <w:iCs/>
            <w:sz w:val="22"/>
            <w:szCs w:val="22"/>
            <w:rPrChange w:id="385" w:author="Tom" w:date="2019-07-01T16:11:00Z">
              <w:rPr>
                <w:i/>
                <w:iCs/>
                <w:sz w:val="22"/>
                <w:szCs w:val="22"/>
              </w:rPr>
            </w:rPrChange>
          </w:rPr>
          <w:delText>(</w:delText>
        </w:r>
      </w:del>
      <w:r w:rsidRPr="006E146E">
        <w:rPr>
          <w:iCs/>
          <w:sz w:val="22"/>
          <w:szCs w:val="22"/>
          <w:rPrChange w:id="386" w:author="Tom" w:date="2019-07-01T16:11:00Z">
            <w:rPr>
              <w:i/>
              <w:iCs/>
              <w:sz w:val="22"/>
              <w:szCs w:val="22"/>
            </w:rPr>
          </w:rPrChange>
        </w:rPr>
        <w:t>H</w:t>
      </w:r>
      <w:del w:id="387" w:author="Tom" w:date="2019-07-01T16:11:00Z">
        <w:r w:rsidRPr="006E146E" w:rsidDel="006E146E">
          <w:rPr>
            <w:iCs/>
            <w:sz w:val="22"/>
            <w:szCs w:val="22"/>
            <w:rPrChange w:id="388" w:author="Tom" w:date="2019-07-01T16:11:00Z">
              <w:rPr>
                <w:i/>
                <w:iCs/>
                <w:sz w:val="22"/>
                <w:szCs w:val="22"/>
              </w:rPr>
            </w:rPrChange>
          </w:rPr>
          <w:delText>)</w:delText>
        </w:r>
      </w:del>
      <w:r w:rsidRPr="00671086">
        <w:rPr>
          <w:sz w:val="22"/>
          <w:szCs w:val="22"/>
        </w:rPr>
        <w:t>).</w:t>
      </w:r>
      <w:r>
        <w:rPr>
          <w:sz w:val="22"/>
          <w:szCs w:val="22"/>
        </w:rPr>
        <w:t xml:space="preserve"> With </w:t>
      </w:r>
      <w:r>
        <w:rPr>
          <w:i/>
          <w:sz w:val="22"/>
          <w:szCs w:val="22"/>
        </w:rPr>
        <w:t>P</w:t>
      </w:r>
      <w:r>
        <w:rPr>
          <w:i/>
          <w:sz w:val="22"/>
          <w:szCs w:val="22"/>
          <w:vertAlign w:val="subscript"/>
        </w:rPr>
        <w:t>s</w:t>
      </w:r>
      <w:r>
        <w:rPr>
          <w:i/>
          <w:sz w:val="22"/>
          <w:szCs w:val="22"/>
        </w:rPr>
        <w:t xml:space="preserve"> = 0.3</w:t>
      </w:r>
      <w:r>
        <w:rPr>
          <w:sz w:val="22"/>
          <w:szCs w:val="22"/>
        </w:rPr>
        <w:t xml:space="preserve">, both symbionts showed co-existence at equilibrium for a limited range of fidelity </w:t>
      </w:r>
      <w:r>
        <w:rPr>
          <w:i/>
          <w:sz w:val="22"/>
          <w:szCs w:val="22"/>
        </w:rPr>
        <w:t>(f)</w:t>
      </w:r>
      <w:r>
        <w:rPr>
          <w:sz w:val="22"/>
          <w:szCs w:val="22"/>
        </w:rPr>
        <w:t xml:space="preserve">. Co-existence started at </w:t>
      </w:r>
      <w:r>
        <w:rPr>
          <w:i/>
          <w:sz w:val="22"/>
          <w:szCs w:val="22"/>
        </w:rPr>
        <w:t>f ~ 0.27</w:t>
      </w:r>
      <w:r>
        <w:rPr>
          <w:sz w:val="22"/>
          <w:szCs w:val="22"/>
        </w:rPr>
        <w:t xml:space="preserve"> but as </w:t>
      </w:r>
      <w:r>
        <w:rPr>
          <w:i/>
          <w:sz w:val="22"/>
          <w:szCs w:val="22"/>
        </w:rPr>
        <w:t>f &gt; f</w:t>
      </w:r>
      <w:r>
        <w:rPr>
          <w:i/>
          <w:sz w:val="22"/>
          <w:szCs w:val="22"/>
          <w:vertAlign w:val="subscript"/>
        </w:rPr>
        <w:t xml:space="preserve">max </w:t>
      </w:r>
      <w:r>
        <w:rPr>
          <w:i/>
          <w:sz w:val="22"/>
          <w:szCs w:val="22"/>
        </w:rPr>
        <w:t>(~0.84)</w:t>
      </w:r>
      <w:r>
        <w:rPr>
          <w:sz w:val="22"/>
          <w:szCs w:val="22"/>
        </w:rPr>
        <w:t xml:space="preserve"> </w:t>
      </w:r>
      <w:ins w:id="389" w:author="Jim Bever" w:date="2019-05-17T15:47:00Z">
        <w:r w:rsidR="00742DCB">
          <w:rPr>
            <w:sz w:val="22"/>
            <w:szCs w:val="22"/>
          </w:rPr>
          <w:t xml:space="preserve">the </w:t>
        </w:r>
      </w:ins>
      <w:r>
        <w:rPr>
          <w:sz w:val="22"/>
          <w:szCs w:val="22"/>
        </w:rPr>
        <w:t xml:space="preserve">non-mutualist </w:t>
      </w:r>
      <m:oMath>
        <m:acc>
          <m:accPr>
            <m:ctrlPr>
              <w:ins w:id="390" w:author="Tom" w:date="2019-04-15T21:58:00Z">
                <w:rPr>
                  <w:rFonts w:ascii="Cambria Math" w:hAnsi="Cambria Math"/>
                  <w:i/>
                  <w:sz w:val="22"/>
                  <w:szCs w:val="22"/>
                </w:rPr>
              </w:ins>
            </m:ctrlPr>
          </m:accPr>
          <m:e>
            <m:r>
              <w:ins w:id="391" w:author="Tom" w:date="2019-04-15T21:58:00Z">
                <w:rPr>
                  <w:rFonts w:ascii="Cambria Math" w:hAnsi="Cambria Math"/>
                  <w:sz w:val="22"/>
                  <w:szCs w:val="22"/>
                </w:rPr>
                <m:t>N</m:t>
              </w:ins>
            </m:r>
          </m:e>
        </m:acc>
        <m:acc>
          <m:accPr>
            <m:chr m:val="^"/>
            <m:ctrlPr>
              <w:del w:id="392" w:author="Tom" w:date="2019-04-15T21:58:00Z">
                <w:rPr>
                  <w:rFonts w:ascii="Cambria Math" w:hAnsi="Cambria Math"/>
                </w:rPr>
              </w:del>
            </m:ctrlPr>
          </m:accPr>
          <m:e>
            <m:r>
              <w:del w:id="393" w:author="Tom" w:date="2019-04-15T21:58:00Z">
                <w:rPr>
                  <w:rFonts w:ascii="Cambria Math" w:hAnsi="Cambria Math"/>
                </w:rPr>
                <m:t>N</m:t>
              </w:del>
            </m:r>
          </m:e>
        </m:acc>
      </m:oMath>
      <w:r>
        <w:rPr>
          <w:sz w:val="22"/>
          <w:szCs w:val="22"/>
        </w:rPr>
        <w:t xml:space="preserve"> became extinct from the system and </w:t>
      </w:r>
      <w:ins w:id="394" w:author="Jim Bever" w:date="2019-05-17T15:47:00Z">
        <w:r w:rsidR="00742DCB">
          <w:rPr>
            <w:sz w:val="22"/>
            <w:szCs w:val="22"/>
          </w:rPr>
          <w:t xml:space="preserve">the </w:t>
        </w:r>
      </w:ins>
      <w:r>
        <w:rPr>
          <w:sz w:val="22"/>
          <w:szCs w:val="22"/>
        </w:rPr>
        <w:t>mutualist won (</w:t>
      </w:r>
      <w:r>
        <w:rPr>
          <w:iCs/>
          <w:sz w:val="22"/>
          <w:szCs w:val="22"/>
        </w:rPr>
        <w:t xml:space="preserve">Figure </w:t>
      </w:r>
      <w:r w:rsidRPr="00671086">
        <w:rPr>
          <w:iCs/>
          <w:sz w:val="22"/>
          <w:szCs w:val="22"/>
        </w:rPr>
        <w:t>2</w:t>
      </w:r>
      <w:ins w:id="395" w:author="Tom" w:date="2019-07-01T16:12:00Z">
        <w:r w:rsidR="006E146E">
          <w:rPr>
            <w:iCs/>
            <w:sz w:val="22"/>
            <w:szCs w:val="22"/>
          </w:rPr>
          <w:t>I</w:t>
        </w:r>
      </w:ins>
      <w:del w:id="396" w:author="Tom" w:date="2019-07-01T16:12:00Z">
        <w:r w:rsidRPr="00671086" w:rsidDel="006E146E">
          <w:rPr>
            <w:iCs/>
            <w:sz w:val="22"/>
            <w:szCs w:val="22"/>
          </w:rPr>
          <w:delText xml:space="preserve"> </w:delText>
        </w:r>
        <w:r w:rsidRPr="006E146E" w:rsidDel="006E146E">
          <w:rPr>
            <w:iCs/>
            <w:sz w:val="22"/>
            <w:szCs w:val="22"/>
            <w:rPrChange w:id="397" w:author="Tom" w:date="2019-07-01T16:12:00Z">
              <w:rPr>
                <w:i/>
                <w:iCs/>
                <w:sz w:val="22"/>
                <w:szCs w:val="22"/>
              </w:rPr>
            </w:rPrChange>
          </w:rPr>
          <w:delText>(I)</w:delText>
        </w:r>
      </w:del>
      <w:r w:rsidRPr="00671086">
        <w:rPr>
          <w:sz w:val="22"/>
          <w:szCs w:val="22"/>
        </w:rPr>
        <w:t>)</w:t>
      </w:r>
      <w:r>
        <w:rPr>
          <w:sz w:val="22"/>
          <w:szCs w:val="22"/>
        </w:rPr>
        <w:t xml:space="preserve"> and </w:t>
      </w:r>
      <m:oMath>
        <m:acc>
          <m:accPr>
            <m:ctrlPr>
              <w:ins w:id="398" w:author="Tom" w:date="2019-04-15T21:58:00Z">
                <w:rPr>
                  <w:rFonts w:ascii="Cambria Math" w:hAnsi="Cambria Math"/>
                  <w:i/>
                </w:rPr>
              </w:ins>
            </m:ctrlPr>
          </m:accPr>
          <m:e>
            <m:sSub>
              <m:sSubPr>
                <m:ctrlPr>
                  <w:ins w:id="399" w:author="Tom" w:date="2019-04-15T21:58:00Z">
                    <w:rPr>
                      <w:rFonts w:ascii="Cambria Math" w:hAnsi="Cambria Math"/>
                      <w:i/>
                    </w:rPr>
                  </w:ins>
                </m:ctrlPr>
              </m:sSubPr>
              <m:e>
                <m:r>
                  <w:ins w:id="400" w:author="Tom" w:date="2019-04-15T21:58:00Z">
                    <w:rPr>
                      <w:rFonts w:ascii="Cambria Math" w:hAnsi="Cambria Math"/>
                    </w:rPr>
                    <m:t>P</m:t>
                  </w:ins>
                </m:r>
              </m:e>
              <m:sub>
                <m:r>
                  <w:ins w:id="401" w:author="Tom" w:date="2019-04-15T21:58:00Z">
                    <w:rPr>
                      <w:rFonts w:ascii="Cambria Math" w:hAnsi="Cambria Math"/>
                    </w:rPr>
                    <m:t>m</m:t>
                  </w:ins>
                </m:r>
              </m:sub>
            </m:sSub>
          </m:e>
        </m:acc>
        <m:acc>
          <m:accPr>
            <m:chr m:val="^"/>
            <m:ctrlPr>
              <w:del w:id="402" w:author="Tom" w:date="2019-04-15T21:58:00Z">
                <w:rPr>
                  <w:rFonts w:ascii="Cambria Math" w:hAnsi="Cambria Math"/>
                </w:rPr>
              </w:del>
            </m:ctrlPr>
          </m:accPr>
          <m:e>
            <m:sSub>
              <m:sSubPr>
                <m:ctrlPr>
                  <w:del w:id="403" w:author="Tom" w:date="2019-04-15T21:58:00Z">
                    <w:rPr>
                      <w:rFonts w:ascii="Cambria Math" w:hAnsi="Cambria Math"/>
                    </w:rPr>
                  </w:del>
                </m:ctrlPr>
              </m:sSubPr>
              <m:e>
                <m:r>
                  <w:del w:id="404" w:author="Tom" w:date="2019-04-15T21:58:00Z">
                    <w:rPr>
                      <w:rFonts w:ascii="Cambria Math" w:hAnsi="Cambria Math"/>
                    </w:rPr>
                    <m:t>P</m:t>
                  </w:del>
                </m:r>
              </m:e>
              <m:sub>
                <m:r>
                  <w:del w:id="405" w:author="Tom" w:date="2019-04-15T21:58:00Z">
                    <w:rPr>
                      <w:rFonts w:ascii="Cambria Math" w:hAnsi="Cambria Math"/>
                    </w:rPr>
                    <m:t>m</m:t>
                  </w:del>
                </m:r>
              </m:sub>
            </m:sSub>
          </m:e>
        </m:acc>
      </m:oMath>
      <w:r>
        <w:rPr>
          <w:sz w:val="22"/>
          <w:szCs w:val="22"/>
        </w:rPr>
        <w:t xml:space="preserve"> reached to </w:t>
      </w:r>
      <w:r>
        <w:rPr>
          <w:i/>
          <w:sz w:val="22"/>
          <w:szCs w:val="22"/>
        </w:rPr>
        <w:t>1</w:t>
      </w:r>
      <w:r>
        <w:rPr>
          <w:sz w:val="22"/>
          <w:szCs w:val="22"/>
        </w:rPr>
        <w:t xml:space="preserve">. </w:t>
      </w:r>
      <w:ins w:id="406" w:author="Tom" w:date="2019-04-17T15:37:00Z">
        <w:r w:rsidR="00226CF3">
          <w:rPr>
            <w:sz w:val="22"/>
            <w:szCs w:val="22"/>
          </w:rPr>
          <w:t xml:space="preserve">Equilibrium point remains always stable </w:t>
        </w:r>
      </w:ins>
      <w:ins w:id="407" w:author="Tom" w:date="2019-04-17T15:38:00Z">
        <w:r w:rsidR="00226CF3">
          <w:rPr>
            <w:sz w:val="22"/>
            <w:szCs w:val="22"/>
          </w:rPr>
          <w:t xml:space="preserve">with co-existence of both symbionts </w:t>
        </w:r>
      </w:ins>
      <w:ins w:id="408" w:author="Tom" w:date="2019-04-17T15:37:00Z">
        <w:r w:rsidR="00226CF3">
          <w:rPr>
            <w:sz w:val="22"/>
            <w:szCs w:val="22"/>
          </w:rPr>
          <w:t xml:space="preserve">as ensured by the negative eigenvalue (Figure A2, Appendix A1). </w:t>
        </w:r>
      </w:ins>
      <w:r>
        <w:rPr>
          <w:sz w:val="22"/>
          <w:szCs w:val="22"/>
        </w:rPr>
        <w:t xml:space="preserve">Figure 2 is shown with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 xml:space="preserve"> = 10</w:t>
      </w:r>
      <w:r>
        <w:rPr>
          <w:sz w:val="22"/>
          <w:szCs w:val="22"/>
        </w:rPr>
        <w:t xml:space="preserve">, but we also carried out our analysis with </w:t>
      </w:r>
      <w:r w:rsidRPr="00F637C1">
        <w:rPr>
          <w:i/>
          <w:sz w:val="22"/>
          <w:szCs w:val="22"/>
          <w:rPrChange w:id="409" w:author="Jim Bever" w:date="2019-01-24T13:02:00Z">
            <w:rPr>
              <w:sz w:val="22"/>
              <w:szCs w:val="22"/>
            </w:rPr>
          </w:rPrChange>
        </w:rPr>
        <w:t>K</w:t>
      </w:r>
      <w:r w:rsidRPr="00F637C1">
        <w:rPr>
          <w:i/>
          <w:sz w:val="22"/>
          <w:szCs w:val="22"/>
          <w:vertAlign w:val="subscript"/>
          <w:rPrChange w:id="410" w:author="Jim Bever" w:date="2019-01-24T13:02:00Z">
            <w:rPr>
              <w:sz w:val="22"/>
              <w:szCs w:val="22"/>
            </w:rPr>
          </w:rPrChange>
        </w:rPr>
        <w:t>M</w:t>
      </w:r>
      <w:r w:rsidRPr="00F637C1">
        <w:rPr>
          <w:i/>
          <w:sz w:val="22"/>
          <w:szCs w:val="22"/>
          <w:rPrChange w:id="411" w:author="Jim Bever" w:date="2019-01-24T13:02:00Z">
            <w:rPr>
              <w:sz w:val="22"/>
              <w:szCs w:val="22"/>
            </w:rPr>
          </w:rPrChange>
        </w:rPr>
        <w:t xml:space="preserve"> ≠ K</w:t>
      </w:r>
      <w:r w:rsidRPr="00F637C1">
        <w:rPr>
          <w:i/>
          <w:sz w:val="22"/>
          <w:szCs w:val="22"/>
          <w:vertAlign w:val="subscript"/>
          <w:rPrChange w:id="412" w:author="Jim Bever" w:date="2019-01-24T13:02:00Z">
            <w:rPr>
              <w:sz w:val="22"/>
              <w:szCs w:val="22"/>
            </w:rPr>
          </w:rPrChange>
        </w:rPr>
        <w:t>N</w:t>
      </w:r>
      <w:r>
        <w:rPr>
          <w:sz w:val="22"/>
          <w:szCs w:val="22"/>
        </w:rPr>
        <w:t xml:space="preserve"> and got similar conclusion (see Figure A</w:t>
      </w:r>
      <w:del w:id="413" w:author="Tom" w:date="2019-04-15T21:24:00Z">
        <w:r w:rsidDel="000A44B0">
          <w:rPr>
            <w:sz w:val="22"/>
            <w:szCs w:val="22"/>
          </w:rPr>
          <w:delText>2</w:delText>
        </w:r>
      </w:del>
      <w:ins w:id="414" w:author="Tom" w:date="2019-04-15T21:24:00Z">
        <w:r w:rsidR="000A44B0">
          <w:rPr>
            <w:sz w:val="22"/>
            <w:szCs w:val="22"/>
          </w:rPr>
          <w:t>3</w:t>
        </w:r>
      </w:ins>
      <w:r>
        <w:rPr>
          <w:sz w:val="22"/>
          <w:szCs w:val="22"/>
        </w:rPr>
        <w:t>).</w:t>
      </w:r>
    </w:p>
    <w:p w14:paraId="78473210" w14:textId="77777777" w:rsidR="00FD3325" w:rsidRDefault="00FD3325">
      <w:pPr>
        <w:spacing w:line="480" w:lineRule="auto"/>
        <w:contextualSpacing/>
        <w:jc w:val="both"/>
        <w:rPr>
          <w:b/>
          <w:sz w:val="22"/>
          <w:szCs w:val="22"/>
        </w:rPr>
      </w:pPr>
    </w:p>
    <w:p w14:paraId="5E588539" w14:textId="77777777" w:rsidR="00FD3325" w:rsidRDefault="00A93B8D">
      <w:pPr>
        <w:pStyle w:val="Body"/>
        <w:spacing w:line="480" w:lineRule="auto"/>
        <w:jc w:val="both"/>
        <w:outlineLvl w:val="0"/>
        <w:rPr>
          <w:rFonts w:cs="Times New Roman"/>
        </w:rPr>
      </w:pPr>
      <w:r>
        <w:rPr>
          <w:rFonts w:cs="Times New Roman"/>
          <w:b/>
          <w:sz w:val="22"/>
          <w:szCs w:val="22"/>
        </w:rPr>
        <w:t>Discussion</w:t>
      </w:r>
    </w:p>
    <w:p w14:paraId="04FBCDD4" w14:textId="0BE1D09E" w:rsidR="001F5FDA" w:rsidRDefault="00C22FF7">
      <w:pPr>
        <w:pStyle w:val="Body"/>
        <w:spacing w:line="480" w:lineRule="auto"/>
        <w:ind w:firstLine="480"/>
        <w:jc w:val="both"/>
        <w:outlineLvl w:val="0"/>
        <w:rPr>
          <w:ins w:id="415" w:author="Jim Bever" w:date="2019-01-24T13:33:00Z"/>
          <w:rFonts w:cs="Times New Roman"/>
          <w:sz w:val="22"/>
          <w:szCs w:val="22"/>
        </w:rPr>
        <w:pPrChange w:id="416" w:author="Tom" w:date="2019-06-28T22:40:00Z">
          <w:pPr>
            <w:pStyle w:val="Body"/>
            <w:spacing w:line="480" w:lineRule="auto"/>
            <w:jc w:val="both"/>
            <w:outlineLvl w:val="0"/>
          </w:pPr>
        </w:pPrChange>
      </w:pPr>
      <w:ins w:id="417" w:author="Tom" w:date="2019-04-17T16:17:00Z">
        <w:del w:id="418" w:author="Jim Bever" w:date="2019-04-18T14:59:00Z">
          <w:r w:rsidDel="00875548">
            <w:rPr>
              <w:rFonts w:cs="Times New Roman"/>
              <w:sz w:val="22"/>
              <w:szCs w:val="22"/>
            </w:rPr>
            <w:delText>:</w:delText>
          </w:r>
        </w:del>
      </w:ins>
      <w:ins w:id="419" w:author="Jim Bever" w:date="2019-01-24T13:19:00Z">
        <w:r w:rsidR="001658B2">
          <w:rPr>
            <w:rFonts w:cs="Times New Roman"/>
            <w:sz w:val="22"/>
            <w:szCs w:val="22"/>
          </w:rPr>
          <w:t xml:space="preserve">Counter to perceptions that maintenance of diversity in symbiont quality is a problem </w:t>
        </w:r>
      </w:ins>
      <w:ins w:id="420" w:author="Jim Bever" w:date="2019-04-18T15:01:00Z">
        <w:r w:rsidR="00875548">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875548">
          <w:rPr>
            <w:rFonts w:cs="Times New Roman"/>
            <w:color w:val="00000A"/>
            <w:sz w:val="22"/>
            <w:szCs w:val="22"/>
          </w:rPr>
          <w:instrText xml:space="preserve"> ADDIN EN.CITE </w:instrText>
        </w:r>
        <w:r w:rsidR="00875548">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875548">
          <w:rPr>
            <w:rFonts w:cs="Times New Roman"/>
            <w:color w:val="00000A"/>
            <w:sz w:val="22"/>
            <w:szCs w:val="22"/>
          </w:rPr>
          <w:instrText xml:space="preserve"> ADDIN EN.CITE.DATA </w:instrText>
        </w:r>
        <w:r w:rsidR="00875548">
          <w:rPr>
            <w:rFonts w:cs="Times New Roman"/>
            <w:color w:val="00000A"/>
            <w:sz w:val="22"/>
            <w:szCs w:val="22"/>
          </w:rPr>
        </w:r>
        <w:r w:rsidR="00875548">
          <w:rPr>
            <w:rFonts w:cs="Times New Roman"/>
            <w:color w:val="00000A"/>
            <w:sz w:val="22"/>
            <w:szCs w:val="22"/>
          </w:rPr>
          <w:fldChar w:fldCharType="end"/>
        </w:r>
        <w:r w:rsidR="00875548">
          <w:rPr>
            <w:rFonts w:cs="Times New Roman"/>
            <w:color w:val="00000A"/>
            <w:sz w:val="22"/>
            <w:szCs w:val="22"/>
          </w:rPr>
        </w:r>
        <w:r w:rsidR="00875548">
          <w:rPr>
            <w:rFonts w:cs="Times New Roman"/>
            <w:color w:val="00000A"/>
            <w:sz w:val="22"/>
            <w:szCs w:val="22"/>
          </w:rPr>
          <w:fldChar w:fldCharType="separate"/>
        </w:r>
        <w:r w:rsidR="00875548">
          <w:rPr>
            <w:rFonts w:cs="Times New Roman"/>
            <w:noProof/>
            <w:color w:val="00000A"/>
            <w:sz w:val="22"/>
            <w:szCs w:val="22"/>
          </w:rPr>
          <w:t>(Heath and Stinchcombe 2014)</w:t>
        </w:r>
        <w:r w:rsidR="00875548">
          <w:rPr>
            <w:rFonts w:cs="Times New Roman"/>
            <w:color w:val="00000A"/>
            <w:sz w:val="22"/>
            <w:szCs w:val="22"/>
          </w:rPr>
          <w:fldChar w:fldCharType="end"/>
        </w:r>
      </w:ins>
      <w:ins w:id="421" w:author="Jim Bever" w:date="2019-01-24T13:19:00Z">
        <w:r w:rsidR="001658B2">
          <w:rPr>
            <w:rFonts w:cs="Times New Roman"/>
            <w:sz w:val="22"/>
            <w:szCs w:val="22"/>
          </w:rPr>
          <w:t>, w</w:t>
        </w:r>
      </w:ins>
      <w:ins w:id="422" w:author="Jim Bever" w:date="2019-01-24T13:03:00Z">
        <w:r w:rsidR="001658B2" w:rsidRPr="001F5FDA">
          <w:rPr>
            <w:rFonts w:cs="Times New Roman"/>
            <w:sz w:val="22"/>
            <w:szCs w:val="22"/>
          </w:rPr>
          <w:t xml:space="preserve">e </w:t>
        </w:r>
      </w:ins>
      <w:ins w:id="423" w:author="Jim Bever" w:date="2019-01-24T13:17:00Z">
        <w:r w:rsidR="001658B2">
          <w:rPr>
            <w:rFonts w:cs="Times New Roman"/>
            <w:sz w:val="22"/>
            <w:szCs w:val="22"/>
          </w:rPr>
          <w:t>identify</w:t>
        </w:r>
      </w:ins>
      <w:ins w:id="424" w:author="Jim Bever" w:date="2019-01-24T13:03:00Z">
        <w:r w:rsidR="001658B2" w:rsidRPr="001F5FDA">
          <w:rPr>
            <w:rFonts w:cs="Times New Roman"/>
            <w:sz w:val="22"/>
            <w:szCs w:val="22"/>
          </w:rPr>
          <w:t xml:space="preserve"> </w:t>
        </w:r>
      </w:ins>
      <w:ins w:id="425" w:author="Jim Bever" w:date="2019-01-24T13:17:00Z">
        <w:r w:rsidR="001658B2">
          <w:rPr>
            <w:rFonts w:cs="Times New Roman"/>
            <w:sz w:val="22"/>
            <w:szCs w:val="22"/>
          </w:rPr>
          <w:t xml:space="preserve">that preferential allocation to </w:t>
        </w:r>
      </w:ins>
      <w:ins w:id="426" w:author="Jim Bever" w:date="2019-04-18T15:01:00Z">
        <w:r w:rsidR="00875548">
          <w:rPr>
            <w:rFonts w:cs="Times New Roman"/>
            <w:sz w:val="22"/>
            <w:szCs w:val="22"/>
          </w:rPr>
          <w:t xml:space="preserve">the </w:t>
        </w:r>
      </w:ins>
      <w:ins w:id="427" w:author="Jim Bever" w:date="2019-01-24T13:17:00Z">
        <w:r w:rsidR="001658B2">
          <w:rPr>
            <w:rFonts w:cs="Times New Roman"/>
            <w:sz w:val="22"/>
            <w:szCs w:val="22"/>
          </w:rPr>
          <w:t xml:space="preserve">most efficient mutualist </w:t>
        </w:r>
      </w:ins>
      <w:ins w:id="428" w:author="Jim Bever" w:date="2019-01-24T13:18:00Z">
        <w:r w:rsidR="001658B2">
          <w:rPr>
            <w:rFonts w:cs="Times New Roman"/>
            <w:sz w:val="22"/>
            <w:szCs w:val="22"/>
          </w:rPr>
          <w:t>can counter</w:t>
        </w:r>
      </w:ins>
      <w:ins w:id="429" w:author="Jim Bever" w:date="2019-01-24T13:17:00Z">
        <w:r w:rsidR="001658B2">
          <w:rPr>
            <w:rFonts w:cs="Times New Roman"/>
            <w:sz w:val="22"/>
            <w:szCs w:val="22"/>
          </w:rPr>
          <w:t xml:space="preserve"> cost of mutualism </w:t>
        </w:r>
      </w:ins>
      <w:ins w:id="430" w:author="Jim Bever" w:date="2019-01-24T13:18:00Z">
        <w:r w:rsidR="001658B2">
          <w:rPr>
            <w:rFonts w:cs="Times New Roman"/>
            <w:sz w:val="22"/>
            <w:szCs w:val="22"/>
          </w:rPr>
          <w:t>allowing persistence of mutualists</w:t>
        </w:r>
      </w:ins>
      <w:ins w:id="431" w:author="Jim Bever" w:date="2019-04-18T15:01:00Z">
        <w:r w:rsidR="00875548">
          <w:rPr>
            <w:rFonts w:cs="Times New Roman"/>
            <w:sz w:val="22"/>
            <w:szCs w:val="22"/>
          </w:rPr>
          <w:t>,</w:t>
        </w:r>
      </w:ins>
      <w:ins w:id="432" w:author="Jim Bever" w:date="2019-01-24T13:18:00Z">
        <w:r w:rsidR="001658B2">
          <w:rPr>
            <w:rFonts w:cs="Times New Roman"/>
            <w:sz w:val="22"/>
            <w:szCs w:val="22"/>
          </w:rPr>
          <w:t xml:space="preserve"> and that this dynamic will likely result in coexistence </w:t>
        </w:r>
        <w:r w:rsidR="00742DCB">
          <w:rPr>
            <w:rFonts w:cs="Times New Roman"/>
            <w:sz w:val="22"/>
            <w:szCs w:val="22"/>
          </w:rPr>
          <w:t>of mutualist and non-mutualist.</w:t>
        </w:r>
        <w:r w:rsidR="001658B2">
          <w:rPr>
            <w:rFonts w:cs="Times New Roman"/>
            <w:sz w:val="22"/>
            <w:szCs w:val="22"/>
          </w:rPr>
          <w:t xml:space="preserve"> </w:t>
        </w:r>
      </w:ins>
      <w:ins w:id="433" w:author="Jim Bever" w:date="2019-01-24T13:20:00Z">
        <w:r w:rsidR="002130E6">
          <w:rPr>
            <w:rFonts w:cs="Times New Roman"/>
            <w:sz w:val="22"/>
            <w:szCs w:val="22"/>
          </w:rPr>
          <w:t xml:space="preserve">Coexistence results from the interaction of the complementary forces of resource partitioning and negative physiological </w:t>
        </w:r>
      </w:ins>
      <w:ins w:id="434" w:author="Jim Bever" w:date="2019-01-24T13:21:00Z">
        <w:r w:rsidR="00742DCB">
          <w:rPr>
            <w:rFonts w:cs="Times New Roman"/>
            <w:sz w:val="22"/>
            <w:szCs w:val="22"/>
          </w:rPr>
          <w:t>feedback.</w:t>
        </w:r>
        <w:r w:rsidR="002130E6">
          <w:rPr>
            <w:rFonts w:cs="Times New Roman"/>
            <w:sz w:val="22"/>
            <w:szCs w:val="22"/>
          </w:rPr>
          <w:t xml:space="preserve"> Resource partitioning results from mutualists having greater access to preferentially allocated carbon</w:t>
        </w:r>
      </w:ins>
      <w:ins w:id="435" w:author="Jim Bever" w:date="2019-01-24T13:22:00Z">
        <w:r w:rsidR="002130E6">
          <w:rPr>
            <w:rFonts w:cs="Times New Roman"/>
            <w:sz w:val="22"/>
            <w:szCs w:val="22"/>
          </w:rPr>
          <w:t xml:space="preserve"> (provided </w:t>
        </w:r>
        <w:r w:rsidR="002130E6" w:rsidRPr="002130E6">
          <w:rPr>
            <w:rFonts w:cs="Times New Roman"/>
            <w:i/>
            <w:sz w:val="22"/>
            <w:szCs w:val="22"/>
            <w:rPrChange w:id="436" w:author="Jim Bever" w:date="2019-01-24T13:24:00Z">
              <w:rPr>
                <w:rFonts w:cs="Times New Roman"/>
                <w:sz w:val="22"/>
                <w:szCs w:val="22"/>
              </w:rPr>
            </w:rPrChange>
          </w:rPr>
          <w:t>f&gt;0</w:t>
        </w:r>
        <w:r w:rsidR="002130E6">
          <w:rPr>
            <w:rFonts w:cs="Times New Roman"/>
            <w:sz w:val="22"/>
            <w:szCs w:val="22"/>
          </w:rPr>
          <w:t>)</w:t>
        </w:r>
      </w:ins>
      <w:ins w:id="437" w:author="Jim Bever" w:date="2019-01-24T13:21:00Z">
        <w:r w:rsidR="002130E6">
          <w:rPr>
            <w:rFonts w:cs="Times New Roman"/>
            <w:sz w:val="22"/>
            <w:szCs w:val="22"/>
          </w:rPr>
          <w:t xml:space="preserve"> while non-mutualists have higher </w:t>
        </w:r>
      </w:ins>
      <w:ins w:id="438" w:author="Jim Bever" w:date="2019-01-24T13:22:00Z">
        <w:r w:rsidR="002130E6">
          <w:rPr>
            <w:rFonts w:cs="Times New Roman"/>
            <w:sz w:val="22"/>
            <w:szCs w:val="22"/>
          </w:rPr>
          <w:t xml:space="preserve">competitive ability on non-preferentially allocated carbon (provided </w:t>
        </w:r>
        <w:r w:rsidR="002130E6" w:rsidRPr="002130E6">
          <w:rPr>
            <w:rFonts w:cs="Times New Roman"/>
            <w:i/>
            <w:sz w:val="22"/>
            <w:szCs w:val="22"/>
            <w:rPrChange w:id="439" w:author="Jim Bever" w:date="2019-01-24T13:24:00Z">
              <w:rPr>
                <w:rFonts w:cs="Times New Roman"/>
                <w:sz w:val="22"/>
                <w:szCs w:val="22"/>
              </w:rPr>
            </w:rPrChange>
          </w:rPr>
          <w:t>s&gt;0</w:t>
        </w:r>
        <w:r w:rsidR="00742DCB">
          <w:rPr>
            <w:rFonts w:cs="Times New Roman"/>
            <w:sz w:val="22"/>
            <w:szCs w:val="22"/>
          </w:rPr>
          <w:t>).</w:t>
        </w:r>
        <w:r w:rsidR="002130E6">
          <w:rPr>
            <w:rFonts w:cs="Times New Roman"/>
            <w:sz w:val="22"/>
            <w:szCs w:val="22"/>
          </w:rPr>
          <w:t xml:space="preserve"> </w:t>
        </w:r>
      </w:ins>
      <w:ins w:id="440" w:author="Jim Bever" w:date="2019-01-24T13:25:00Z">
        <w:r w:rsidR="002130E6">
          <w:rPr>
            <w:rFonts w:cs="Times New Roman"/>
            <w:sz w:val="22"/>
            <w:szCs w:val="22"/>
          </w:rPr>
          <w:t xml:space="preserve">Previous work identified a necessary condition for coexistence via resource partitioning </w:t>
        </w:r>
      </w:ins>
      <w:r w:rsidR="001F5FDA">
        <w:rPr>
          <w:rFonts w:cs="Times New Roman"/>
          <w:sz w:val="22"/>
          <w:szCs w:val="22"/>
        </w:rPr>
        <w:fldChar w:fldCharType="begin"/>
      </w:r>
      <w:r w:rsidR="00367BC3">
        <w:rPr>
          <w:rFonts w:cs="Times New Roman"/>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1F5FDA">
        <w:rPr>
          <w:rFonts w:cs="Times New Roman"/>
          <w:sz w:val="22"/>
          <w:szCs w:val="22"/>
        </w:rPr>
        <w:fldChar w:fldCharType="separate"/>
      </w:r>
      <w:r w:rsidR="00AC3C60">
        <w:rPr>
          <w:rFonts w:cs="Times New Roman"/>
          <w:noProof/>
          <w:sz w:val="22"/>
          <w:szCs w:val="22"/>
        </w:rPr>
        <w:t>(Christian and Bever 2018)</w:t>
      </w:r>
      <w:r w:rsidR="001F5FDA">
        <w:rPr>
          <w:rFonts w:cs="Times New Roman"/>
          <w:sz w:val="22"/>
          <w:szCs w:val="22"/>
        </w:rPr>
        <w:fldChar w:fldCharType="end"/>
      </w:r>
      <w:ins w:id="441" w:author="Jim Bever" w:date="2019-01-24T13:59:00Z">
        <w:r w:rsidR="00AC3C60">
          <w:rPr>
            <w:rFonts w:cs="Times New Roman"/>
            <w:sz w:val="22"/>
            <w:szCs w:val="22"/>
          </w:rPr>
          <w:t xml:space="preserve"> under the standard assumptions of resource ratio theory</w:t>
        </w:r>
      </w:ins>
      <w:ins w:id="442" w:author="Jim Bever" w:date="2019-01-24T13:26:00Z">
        <w:r w:rsidR="00742DCB">
          <w:rPr>
            <w:rFonts w:cs="Times New Roman"/>
            <w:sz w:val="22"/>
            <w:szCs w:val="22"/>
          </w:rPr>
          <w:t>.</w:t>
        </w:r>
        <w:r w:rsidR="002130E6">
          <w:rPr>
            <w:rFonts w:cs="Times New Roman"/>
            <w:sz w:val="22"/>
            <w:szCs w:val="22"/>
          </w:rPr>
          <w:t xml:space="preserve"> </w:t>
        </w:r>
      </w:ins>
      <w:ins w:id="443" w:author="Jim Bever" w:date="2019-01-24T14:00:00Z">
        <w:r w:rsidR="00AC3C60">
          <w:rPr>
            <w:rFonts w:cs="Times New Roman"/>
            <w:sz w:val="22"/>
            <w:szCs w:val="22"/>
          </w:rPr>
          <w:t>With negative physiological feedback</w:t>
        </w:r>
      </w:ins>
      <w:ins w:id="444" w:author="Jim Bever" w:date="2019-01-24T14:03:00Z">
        <w:r w:rsidR="00FA3BA0">
          <w:rPr>
            <w:rFonts w:cs="Times New Roman"/>
            <w:sz w:val="22"/>
            <w:szCs w:val="22"/>
          </w:rPr>
          <w:t xml:space="preserve"> governing plant allocation to the mutualist</w:t>
        </w:r>
      </w:ins>
      <w:ins w:id="445" w:author="Jim Bever" w:date="2019-01-24T14:00:00Z">
        <w:r w:rsidR="00AC3C60">
          <w:rPr>
            <w:rFonts w:cs="Times New Roman"/>
            <w:sz w:val="22"/>
            <w:szCs w:val="22"/>
          </w:rPr>
          <w:t>, supply rates change over time</w:t>
        </w:r>
      </w:ins>
      <w:ins w:id="446" w:author="Jim Bever" w:date="2019-01-24T14:02:00Z">
        <w:r w:rsidR="00FA3BA0">
          <w:rPr>
            <w:rFonts w:cs="Times New Roman"/>
            <w:sz w:val="22"/>
            <w:szCs w:val="22"/>
          </w:rPr>
          <w:t xml:space="preserve"> and act as an additional stabilizing force</w:t>
        </w:r>
      </w:ins>
      <w:ins w:id="447" w:author="Jim Bever" w:date="2019-01-24T14:04:00Z">
        <w:r w:rsidR="00FA3BA0">
          <w:rPr>
            <w:rFonts w:cs="Times New Roman"/>
            <w:sz w:val="22"/>
            <w:szCs w:val="22"/>
          </w:rPr>
          <w:t xml:space="preserve"> for coexistence</w:t>
        </w:r>
      </w:ins>
      <w:ins w:id="448" w:author="Jim Bever" w:date="2019-01-24T14:02:00Z">
        <w:r w:rsidR="00742DCB">
          <w:rPr>
            <w:rFonts w:cs="Times New Roman"/>
            <w:sz w:val="22"/>
            <w:szCs w:val="22"/>
          </w:rPr>
          <w:t xml:space="preserve"> </w:t>
        </w:r>
        <w:del w:id="449" w:author="Tom" w:date="2019-06-28T22:20:00Z">
          <w:r w:rsidR="00742DCB" w:rsidDel="00074953">
            <w:rPr>
              <w:rFonts w:cs="Times New Roman"/>
              <w:sz w:val="22"/>
              <w:szCs w:val="22"/>
            </w:rPr>
            <w:delText>(</w:delText>
          </w:r>
        </w:del>
      </w:ins>
      <w:r w:rsidR="00074953">
        <w:rPr>
          <w:rFonts w:cs="Times New Roman"/>
          <w:sz w:val="22"/>
          <w:szCs w:val="22"/>
        </w:rPr>
        <w:fldChar w:fldCharType="begin"/>
      </w:r>
      <w:r w:rsidR="00074953">
        <w:rPr>
          <w:rFonts w:cs="Times New Roman"/>
          <w:sz w:val="22"/>
          <w:szCs w:val="22"/>
        </w:rPr>
        <w:instrText xml:space="preserve"> ADDIN EN.CITE &lt;EndNote&gt;&lt;Cite&gt;&lt;Author&gt;Bever&lt;/Author&gt;&lt;Year&gt;2015&lt;/Year&gt;&lt;RecNum&gt;3&lt;/RecNum&gt;&lt;DisplayText&gt;(Bever 2015)&lt;/DisplayText&gt;&lt;record&gt;&lt;rec-number&gt;3&lt;/rec-number&gt;&lt;foreign-keys&gt;&lt;key app="EN" db-id="stwex09p99daf9evveip2a2v9zzpet5022rs"&gt;3&lt;/key&gt;&lt;/foreign-keys&gt;&lt;ref-type name="Journal Article"&gt;17&lt;/ref-type&gt;&lt;contributors&gt;&lt;authors&gt;&lt;author&gt;Bever, James D.&lt;/author&gt;&lt;/authors&gt;&lt;/contributors&gt;&lt;titles&gt;&lt;title&gt;Preferential allocation, physio-evolutionary feedbacks, and the stability and environmental patterns of mutualism between plants and their root symbionts&lt;/title&gt;&lt;secondary-title&gt;New Phytologist&lt;/secondary-title&gt;&lt;/titles&gt;&lt;pages&gt;1503-1514&lt;/pages&gt;&lt;volume&gt;205&lt;/volume&gt;&lt;number&gt;4&lt;/number&gt;&lt;keywords&gt;&lt;keyword&gt;carbon allocation&lt;/keyword&gt;&lt;keyword&gt;cheater&lt;/keyword&gt;&lt;keyword&gt;mutualism&lt;/keyword&gt;&lt;keyword&gt;mycorrhizas&lt;/keyword&gt;&lt;keyword&gt;physio-evolutionary feedbacks&lt;/keyword&gt;&lt;keyword&gt;preferential allocation&lt;/keyword&gt;&lt;keyword&gt;symbiosis&lt;/keyword&gt;&lt;keyword&gt;theory&lt;/keyword&gt;&lt;/keywords&gt;&lt;dates&gt;&lt;year&gt;2015&lt;/year&gt;&lt;/dates&gt;&lt;isbn&gt;1469-8137&lt;/isbn&gt;&lt;urls&gt;&lt;related-urls&gt;&lt;url&gt;http://dx.doi.org/10.1111/nph.13239&lt;/url&gt;&lt;/related-urls&gt;&lt;/urls&gt;&lt;electronic-resource-num&gt;10.1111/nph.13239&lt;/electronic-resource-num&gt;&lt;modified-date&gt;2014-18522&lt;/modified-date&gt;&lt;/record&gt;&lt;/Cite&gt;&lt;/EndNote&gt;</w:instrText>
      </w:r>
      <w:r w:rsidR="00074953">
        <w:rPr>
          <w:rFonts w:cs="Times New Roman"/>
          <w:sz w:val="22"/>
          <w:szCs w:val="22"/>
        </w:rPr>
        <w:fldChar w:fldCharType="separate"/>
      </w:r>
      <w:r w:rsidR="00074953">
        <w:rPr>
          <w:rFonts w:cs="Times New Roman"/>
          <w:noProof/>
          <w:sz w:val="22"/>
          <w:szCs w:val="22"/>
        </w:rPr>
        <w:t>(Bever 2015)</w:t>
      </w:r>
      <w:r w:rsidR="00074953">
        <w:rPr>
          <w:rFonts w:cs="Times New Roman"/>
          <w:sz w:val="22"/>
          <w:szCs w:val="22"/>
        </w:rPr>
        <w:fldChar w:fldCharType="end"/>
      </w:r>
      <w:ins w:id="450" w:author="Jim Bever" w:date="2019-01-24T14:02:00Z">
        <w:del w:id="451" w:author="Tom" w:date="2019-06-28T22:20:00Z">
          <w:r w:rsidR="00742DCB" w:rsidDel="00074953">
            <w:rPr>
              <w:rFonts w:cs="Times New Roman"/>
              <w:sz w:val="22"/>
              <w:szCs w:val="22"/>
            </w:rPr>
            <w:delText>Beve</w:delText>
          </w:r>
        </w:del>
        <w:del w:id="452" w:author="Tom" w:date="2019-06-28T22:19:00Z">
          <w:r w:rsidR="00742DCB" w:rsidDel="00074953">
            <w:rPr>
              <w:rFonts w:cs="Times New Roman"/>
              <w:sz w:val="22"/>
              <w:szCs w:val="22"/>
            </w:rPr>
            <w:delText>r</w:delText>
          </w:r>
        </w:del>
        <w:del w:id="453" w:author="Tom" w:date="2019-06-28T22:20:00Z">
          <w:r w:rsidR="00742DCB" w:rsidDel="00074953">
            <w:rPr>
              <w:rFonts w:cs="Times New Roman"/>
              <w:sz w:val="22"/>
              <w:szCs w:val="22"/>
            </w:rPr>
            <w:delText xml:space="preserve"> 2015).</w:delText>
          </w:r>
        </w:del>
      </w:ins>
      <w:ins w:id="454" w:author="Tom" w:date="2019-06-28T22:20:00Z">
        <w:r w:rsidR="00074953">
          <w:rPr>
            <w:rFonts w:cs="Times New Roman"/>
            <w:sz w:val="22"/>
            <w:szCs w:val="22"/>
          </w:rPr>
          <w:t>.</w:t>
        </w:r>
      </w:ins>
      <w:ins w:id="455" w:author="Jim Bever" w:date="2019-01-24T14:02:00Z">
        <w:r w:rsidR="00FA3BA0">
          <w:rPr>
            <w:rFonts w:cs="Times New Roman"/>
            <w:sz w:val="22"/>
            <w:szCs w:val="22"/>
          </w:rPr>
          <w:t xml:space="preserve"> W</w:t>
        </w:r>
      </w:ins>
      <w:ins w:id="456" w:author="Jim Bever" w:date="2019-01-24T14:01:00Z">
        <w:r w:rsidR="00FA3BA0">
          <w:rPr>
            <w:rFonts w:cs="Times New Roman"/>
            <w:sz w:val="22"/>
            <w:szCs w:val="22"/>
          </w:rPr>
          <w:t>e s</w:t>
        </w:r>
      </w:ins>
      <w:ins w:id="457" w:author="Jim Bever" w:date="2019-01-24T13:26:00Z">
        <w:r w:rsidR="002130E6">
          <w:rPr>
            <w:rFonts w:cs="Times New Roman"/>
            <w:sz w:val="22"/>
            <w:szCs w:val="22"/>
          </w:rPr>
          <w:t>how that</w:t>
        </w:r>
      </w:ins>
      <w:ins w:id="458" w:author="Jim Bever" w:date="2019-01-24T14:04:00Z">
        <w:r w:rsidR="00FA3BA0">
          <w:rPr>
            <w:rFonts w:cs="Times New Roman"/>
            <w:sz w:val="22"/>
            <w:szCs w:val="22"/>
          </w:rPr>
          <w:t xml:space="preserve"> with negative physiological feedback</w:t>
        </w:r>
      </w:ins>
      <w:ins w:id="459" w:author="Jim Bever" w:date="2019-01-24T14:05:00Z">
        <w:r w:rsidR="00FA3BA0">
          <w:rPr>
            <w:rFonts w:cs="Times New Roman"/>
            <w:sz w:val="22"/>
            <w:szCs w:val="22"/>
          </w:rPr>
          <w:t xml:space="preserve"> the</w:t>
        </w:r>
      </w:ins>
      <w:ins w:id="460" w:author="Jim Bever" w:date="2019-01-24T14:06:00Z">
        <w:r w:rsidR="00FA3BA0">
          <w:rPr>
            <w:rFonts w:cs="Times New Roman"/>
            <w:sz w:val="22"/>
            <w:szCs w:val="22"/>
          </w:rPr>
          <w:t xml:space="preserve"> necessary conditions</w:t>
        </w:r>
      </w:ins>
      <w:ins w:id="461" w:author="Jim Bever" w:date="2019-04-18T15:02:00Z">
        <w:r w:rsidR="00875548">
          <w:rPr>
            <w:rFonts w:cs="Times New Roman"/>
            <w:sz w:val="22"/>
            <w:szCs w:val="22"/>
          </w:rPr>
          <w:t xml:space="preserve"> for </w:t>
        </w:r>
        <w:r w:rsidR="00875548">
          <w:rPr>
            <w:rFonts w:cs="Times New Roman"/>
            <w:sz w:val="22"/>
            <w:szCs w:val="22"/>
          </w:rPr>
          <w:lastRenderedPageBreak/>
          <w:t>coexistence</w:t>
        </w:r>
      </w:ins>
      <w:ins w:id="462" w:author="Jim Bever" w:date="2019-01-24T14:06:00Z">
        <w:r w:rsidR="00FA3BA0">
          <w:rPr>
            <w:rFonts w:cs="Times New Roman"/>
            <w:sz w:val="22"/>
            <w:szCs w:val="22"/>
          </w:rPr>
          <w:t xml:space="preserve"> are now </w:t>
        </w:r>
      </w:ins>
      <w:ins w:id="463" w:author="Jim Bever" w:date="2019-04-18T15:02:00Z">
        <w:r w:rsidR="00875548">
          <w:rPr>
            <w:rFonts w:cs="Times New Roman"/>
            <w:sz w:val="22"/>
            <w:szCs w:val="22"/>
          </w:rPr>
          <w:t xml:space="preserve">also </w:t>
        </w:r>
      </w:ins>
      <w:ins w:id="464" w:author="Jim Bever" w:date="2019-01-24T14:06:00Z">
        <w:r w:rsidR="00FA3BA0">
          <w:rPr>
            <w:rFonts w:cs="Times New Roman"/>
            <w:sz w:val="22"/>
            <w:szCs w:val="22"/>
          </w:rPr>
          <w:t>sufficient</w:t>
        </w:r>
      </w:ins>
      <w:ins w:id="465" w:author="Jim Bever" w:date="2019-01-24T13:26:00Z">
        <w:r w:rsidR="002130E6">
          <w:rPr>
            <w:rFonts w:cs="Times New Roman"/>
            <w:sz w:val="22"/>
            <w:szCs w:val="22"/>
          </w:rPr>
          <w:t>.</w:t>
        </w:r>
      </w:ins>
      <w:ins w:id="466" w:author="Jim Bever" w:date="2019-01-24T13:59:00Z">
        <w:r w:rsidR="00AC3C60">
          <w:rPr>
            <w:rFonts w:cs="Times New Roman"/>
            <w:sz w:val="22"/>
            <w:szCs w:val="22"/>
          </w:rPr>
          <w:t xml:space="preserve">  </w:t>
        </w:r>
      </w:ins>
      <w:ins w:id="467" w:author="Jim Bever" w:date="2019-01-24T13:29:00Z">
        <w:r w:rsidR="002130E6">
          <w:rPr>
            <w:rFonts w:cs="Times New Roman"/>
            <w:sz w:val="22"/>
            <w:szCs w:val="22"/>
          </w:rPr>
          <w:t xml:space="preserve">Together, coexistence is more likely than predicted by either </w:t>
        </w:r>
      </w:ins>
      <w:ins w:id="468" w:author="Jim Bever" w:date="2019-05-17T15:48:00Z">
        <w:r w:rsidR="00742DCB">
          <w:rPr>
            <w:rFonts w:cs="Times New Roman"/>
            <w:sz w:val="22"/>
            <w:szCs w:val="22"/>
          </w:rPr>
          <w:t>process</w:t>
        </w:r>
      </w:ins>
      <w:ins w:id="469" w:author="Jim Bever" w:date="2019-01-24T13:29:00Z">
        <w:r w:rsidR="002130E6">
          <w:rPr>
            <w:rFonts w:cs="Times New Roman"/>
            <w:sz w:val="22"/>
            <w:szCs w:val="22"/>
          </w:rPr>
          <w:t xml:space="preserve"> alone </w:t>
        </w:r>
      </w:ins>
      <w:r w:rsidR="001F5FDA">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 </w:instrText>
      </w:r>
      <w:r w:rsidR="00367BC3">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EN.CITE.DATA </w:instrText>
      </w:r>
      <w:r w:rsidR="00367BC3">
        <w:rPr>
          <w:rFonts w:cs="Times New Roman"/>
          <w:sz w:val="22"/>
          <w:szCs w:val="22"/>
        </w:rPr>
      </w:r>
      <w:r w:rsidR="00367BC3">
        <w:rPr>
          <w:rFonts w:cs="Times New Roman"/>
          <w:sz w:val="22"/>
          <w:szCs w:val="22"/>
        </w:rPr>
        <w:fldChar w:fldCharType="end"/>
      </w:r>
      <w:r w:rsidR="001F5FDA">
        <w:rPr>
          <w:rFonts w:cs="Times New Roman"/>
          <w:sz w:val="22"/>
          <w:szCs w:val="22"/>
        </w:rPr>
      </w:r>
      <w:r w:rsidR="001F5FDA">
        <w:rPr>
          <w:rFonts w:cs="Times New Roman"/>
          <w:sz w:val="22"/>
          <w:szCs w:val="22"/>
        </w:rPr>
        <w:fldChar w:fldCharType="separate"/>
      </w:r>
      <w:r w:rsidR="001F5FDA">
        <w:rPr>
          <w:rFonts w:cs="Times New Roman"/>
          <w:noProof/>
          <w:sz w:val="22"/>
          <w:szCs w:val="22"/>
        </w:rPr>
        <w:t>(Bever 2015; Christian and Bever 2018)</w:t>
      </w:r>
      <w:r w:rsidR="001F5FDA">
        <w:rPr>
          <w:rFonts w:cs="Times New Roman"/>
          <w:sz w:val="22"/>
          <w:szCs w:val="22"/>
        </w:rPr>
        <w:fldChar w:fldCharType="end"/>
      </w:r>
      <w:ins w:id="470" w:author="Jim Bever" w:date="2019-01-24T13:31:00Z">
        <w:r w:rsidR="001F5FDA">
          <w:rPr>
            <w:rFonts w:cs="Times New Roman"/>
            <w:sz w:val="22"/>
            <w:szCs w:val="22"/>
          </w:rPr>
          <w:t>.</w:t>
        </w:r>
      </w:ins>
      <w:ins w:id="471" w:author="Jim Bever" w:date="2019-01-24T13:04:00Z">
        <w:r w:rsidR="00F637C1" w:rsidRPr="001658B2">
          <w:rPr>
            <w:rFonts w:cs="Times New Roman"/>
            <w:sz w:val="22"/>
            <w:szCs w:val="22"/>
            <w:rPrChange w:id="472" w:author="Jim Bever" w:date="2019-01-24T13:15:00Z">
              <w:rPr>
                <w:rFonts w:cs="Times New Roman"/>
                <w:b/>
                <w:sz w:val="22"/>
                <w:szCs w:val="22"/>
              </w:rPr>
            </w:rPrChange>
          </w:rPr>
          <w:t xml:space="preserve"> </w:t>
        </w:r>
      </w:ins>
      <w:ins w:id="473" w:author="Jim Bever" w:date="2019-01-24T13:33:00Z">
        <w:r w:rsidR="001F5FDA">
          <w:rPr>
            <w:rFonts w:cs="Times New Roman"/>
            <w:sz w:val="22"/>
            <w:szCs w:val="22"/>
          </w:rPr>
          <w:t xml:space="preserve"> </w:t>
        </w:r>
      </w:ins>
    </w:p>
    <w:p w14:paraId="4B13E3A1" w14:textId="7250708E" w:rsidR="007467E7" w:rsidRDefault="00833B8D">
      <w:pPr>
        <w:pStyle w:val="Body"/>
        <w:spacing w:line="480" w:lineRule="auto"/>
        <w:jc w:val="both"/>
        <w:outlineLvl w:val="0"/>
        <w:rPr>
          <w:ins w:id="474" w:author="Jim Bever" w:date="2019-03-01T11:53:00Z"/>
          <w:rFonts w:cs="Times New Roman"/>
          <w:sz w:val="22"/>
          <w:szCs w:val="22"/>
        </w:rPr>
      </w:pPr>
      <w:ins w:id="475" w:author="Jim Bever" w:date="2019-03-01T11:20:00Z">
        <w:r>
          <w:rPr>
            <w:rFonts w:cs="Times New Roman"/>
            <w:sz w:val="22"/>
            <w:szCs w:val="22"/>
          </w:rPr>
          <w:tab/>
          <w:t xml:space="preserve">Our results qualitatively differ from classic results from resource competition models </w:t>
        </w:r>
      </w:ins>
      <w:ins w:id="476" w:author="Jim Bever" w:date="2019-03-01T11:29:00Z">
        <w:r w:rsidR="000542BD">
          <w:rPr>
            <w:rFonts w:cs="Times New Roman"/>
            <w:sz w:val="22"/>
            <w:szCs w:val="22"/>
          </w:rPr>
          <w:t>and inferences from these models on</w:t>
        </w:r>
      </w:ins>
      <w:ins w:id="477" w:author="Jim Bever" w:date="2019-03-01T11:30:00Z">
        <w:r w:rsidR="000542BD">
          <w:rPr>
            <w:rFonts w:cs="Times New Roman"/>
            <w:sz w:val="22"/>
            <w:szCs w:val="22"/>
          </w:rPr>
          <w:t xml:space="preserve"> the</w:t>
        </w:r>
      </w:ins>
      <w:ins w:id="478" w:author="Jim Bever" w:date="2019-03-01T11:29:00Z">
        <w:r w:rsidR="000542BD">
          <w:rPr>
            <w:rFonts w:cs="Times New Roman"/>
            <w:sz w:val="22"/>
            <w:szCs w:val="22"/>
          </w:rPr>
          <w:t xml:space="preserve"> limiting similarity </w:t>
        </w:r>
      </w:ins>
      <w:ins w:id="479" w:author="Jim Bever" w:date="2019-03-01T11:30:00Z">
        <w:r w:rsidR="000542BD">
          <w:rPr>
            <w:rFonts w:cs="Times New Roman"/>
            <w:sz w:val="22"/>
            <w:szCs w:val="22"/>
          </w:rPr>
          <w:t xml:space="preserve">sufficient to allow </w:t>
        </w:r>
      </w:ins>
      <w:ins w:id="480" w:author="Jim Bever" w:date="2019-03-01T11:50:00Z">
        <w:r w:rsidR="007467E7">
          <w:rPr>
            <w:rFonts w:cs="Times New Roman"/>
            <w:sz w:val="22"/>
            <w:szCs w:val="22"/>
          </w:rPr>
          <w:t xml:space="preserve">coexistence of </w:t>
        </w:r>
      </w:ins>
      <w:ins w:id="481" w:author="Jim Bever" w:date="2019-03-01T11:30:00Z">
        <w:r w:rsidR="000542BD">
          <w:rPr>
            <w:rFonts w:cs="Times New Roman"/>
            <w:sz w:val="22"/>
            <w:szCs w:val="22"/>
          </w:rPr>
          <w:t xml:space="preserve">competitors </w:t>
        </w:r>
      </w:ins>
      <w:ins w:id="482" w:author="Tom" w:date="2019-04-17T16:32:00Z">
        <w:del w:id="483" w:author="Jim Bever" w:date="2019-04-18T14:58:00Z">
          <w:r w:rsidR="00367BC3" w:rsidDel="00875548">
            <w:rPr>
              <w:rFonts w:cs="Times New Roman"/>
              <w:sz w:val="22"/>
              <w:szCs w:val="22"/>
            </w:rPr>
            <w:delText>(</w:delText>
          </w:r>
        </w:del>
      </w:ins>
      <w:ins w:id="484" w:author="Jim Bever" w:date="2019-03-01T11:30:00Z">
        <w:del w:id="485" w:author="Tom" w:date="2019-04-17T16:30:00Z">
          <w:r w:rsidR="000542BD" w:rsidDel="00367BC3">
            <w:rPr>
              <w:rFonts w:cs="Times New Roman"/>
              <w:sz w:val="22"/>
              <w:szCs w:val="22"/>
            </w:rPr>
            <w:delText>(</w:delText>
          </w:r>
        </w:del>
        <w:del w:id="486" w:author="Tom" w:date="2019-04-17T16:26:00Z">
          <w:r w:rsidR="000542BD" w:rsidDel="00367BC3">
            <w:rPr>
              <w:rFonts w:cs="Times New Roman"/>
              <w:sz w:val="22"/>
              <w:szCs w:val="22"/>
            </w:rPr>
            <w:delText>MacArthur 1972</w:delText>
          </w:r>
        </w:del>
      </w:ins>
      <w:del w:id="487" w:author="Tom" w:date="2019-04-17T16:27:00Z">
        <w:r w:rsidR="00367BC3" w:rsidDel="00367BC3">
          <w:rPr>
            <w:rFonts w:cs="Times New Roman"/>
            <w:sz w:val="22"/>
            <w:szCs w:val="22"/>
          </w:rPr>
          <w:fldChar w:fldCharType="begin">
            <w:fldData xml:space="preserve">PEVuZE5vdGU+PENpdGU+PEF1dGhvcj5NYWNBcnRodXI8L0F1dGhvcj48WWVhcj4xOTg0PC9ZZWFy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</w:fldData>
          </w:fldChar>
        </w:r>
      </w:del>
      <w:r w:rsidR="00183499">
        <w:rPr>
          <w:rFonts w:cs="Times New Roman"/>
          <w:sz w:val="22"/>
          <w:szCs w:val="22"/>
        </w:rPr>
        <w:instrText xml:space="preserve"> ADDIN EN.CITE </w:instrText>
      </w:r>
      <w:r w:rsidR="00183499">
        <w:rPr>
          <w:rFonts w:cs="Times New Roman"/>
          <w:sz w:val="22"/>
          <w:szCs w:val="22"/>
        </w:rPr>
        <w:fldChar w:fldCharType="begin">
          <w:fldData xml:space="preserve">PEVuZE5vdGU+PENpdGU+PEF1dGhvcj5NYWNBcnRodXI8L0F1dGhvcj48WWVhcj4xOTg0PC9ZZWFy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</w:fldData>
        </w:fldChar>
      </w:r>
      <w:r w:rsidR="00183499">
        <w:rPr>
          <w:rFonts w:cs="Times New Roman"/>
          <w:sz w:val="22"/>
          <w:szCs w:val="22"/>
        </w:rPr>
        <w:instrText xml:space="preserve"> ADDIN EN.CITE.DATA </w:instrText>
      </w:r>
      <w:r w:rsidR="00183499">
        <w:rPr>
          <w:rFonts w:cs="Times New Roman"/>
          <w:sz w:val="22"/>
          <w:szCs w:val="22"/>
        </w:rPr>
      </w:r>
      <w:r w:rsidR="00183499">
        <w:rPr>
          <w:rFonts w:cs="Times New Roman"/>
          <w:sz w:val="22"/>
          <w:szCs w:val="22"/>
        </w:rPr>
        <w:fldChar w:fldCharType="end"/>
      </w:r>
      <w:del w:id="488" w:author="Tom" w:date="2019-04-17T16:27:00Z">
        <w:r w:rsidR="00367BC3" w:rsidDel="00367BC3">
          <w:rPr>
            <w:rFonts w:cs="Times New Roman"/>
            <w:sz w:val="22"/>
            <w:szCs w:val="22"/>
          </w:rPr>
        </w:r>
        <w:r w:rsidR="00367BC3" w:rsidDel="00367BC3">
          <w:rPr>
            <w:rFonts w:cs="Times New Roman"/>
            <w:sz w:val="22"/>
            <w:szCs w:val="22"/>
          </w:rPr>
          <w:fldChar w:fldCharType="separate"/>
        </w:r>
      </w:del>
      <w:r w:rsidR="00183499">
        <w:rPr>
          <w:rFonts w:cs="Times New Roman"/>
          <w:noProof/>
          <w:sz w:val="22"/>
          <w:szCs w:val="22"/>
        </w:rPr>
        <w:t>(Grover and Grover 1997; MacArthur 1984; Tilman 1982)</w:t>
      </w:r>
      <w:del w:id="489" w:author="Tom" w:date="2019-04-17T16:27:00Z">
        <w:r w:rsidR="00367BC3" w:rsidDel="00367BC3">
          <w:rPr>
            <w:rFonts w:cs="Times New Roman"/>
            <w:sz w:val="22"/>
            <w:szCs w:val="22"/>
          </w:rPr>
          <w:fldChar w:fldCharType="end"/>
        </w:r>
      </w:del>
      <w:ins w:id="490" w:author="Tom" w:date="2019-04-17T16:31:00Z">
        <w:del w:id="491" w:author="Jim Bever" w:date="2019-04-18T14:58:00Z">
          <w:r w:rsidR="00367BC3" w:rsidDel="00875548">
            <w:rPr>
              <w:rFonts w:cs="Times New Roman"/>
              <w:sz w:val="22"/>
              <w:szCs w:val="22"/>
            </w:rPr>
            <w:delText xml:space="preserve">, </w:delText>
          </w:r>
        </w:del>
      </w:ins>
      <w:del w:id="492" w:author="Tom" w:date="2019-06-28T22:22:00Z">
        <w:r w:rsidR="00367BC3" w:rsidDel="0088443B">
          <w:rPr>
            <w:rFonts w:cs="Times New Roman"/>
            <w:sz w:val="22"/>
            <w:szCs w:val="22"/>
          </w:rPr>
          <w:fldChar w:fldCharType="begin"/>
        </w:r>
        <w:r w:rsidR="00367BC3" w:rsidDel="0088443B">
          <w:rPr>
            <w:rFonts w:cs="Times New Roman"/>
            <w:sz w:val="22"/>
            <w:szCs w:val="22"/>
          </w:rPr>
          <w:delInstrText xml:space="preserve"> ADDIN EN.CITE &lt;EndNote&gt;&lt;Cite&gt;&lt;Author&gt;Grover&lt;/Author&gt;&lt;Year&gt;1997&lt;/Year&gt;&lt;RecNum&gt;2799&lt;/RecNum&gt;&lt;DisplayText&gt;(Grover and Grover 1997)&lt;/DisplayText&gt;&lt;record&gt;&lt;rec-number&gt;2799&lt;/rec-number&gt;&lt;foreign-keys&gt;&lt;key app="EN" db-id="a09v205wwev003ezw5ep2xx4w2va509w9zw0"&gt;2799&lt;/key&gt;&lt;/foreign-keys&gt;&lt;ref-type name="Book"&gt;6&lt;/ref-type&gt;&lt;contributors&gt;&lt;authors&gt;&lt;author&gt;Grover, James D&lt;/author&gt;&lt;author&gt;Grover, James P&lt;/author&gt;&lt;/authors&gt;&lt;/contributors&gt;&lt;titles&gt;&lt;title&gt;Resource competition&lt;/title&gt;&lt;/titles&gt;&lt;volume&gt;19&lt;/volume&gt;&lt;dates&gt;&lt;year&gt;1997&lt;/year&gt;&lt;/dates&gt;&lt;publisher&gt;Springer Science &amp;amp; Business Media&lt;/publisher&gt;&lt;isbn&gt;0412749300&lt;/isbn&gt;&lt;urls&gt;&lt;/urls&gt;&lt;/record&gt;&lt;/Cite&gt;&lt;/EndNote&gt;</w:delInstrText>
        </w:r>
        <w:r w:rsidR="00367BC3" w:rsidDel="0088443B">
          <w:rPr>
            <w:rFonts w:cs="Times New Roman"/>
            <w:sz w:val="22"/>
            <w:szCs w:val="22"/>
          </w:rPr>
          <w:fldChar w:fldCharType="separate"/>
        </w:r>
        <w:r w:rsidR="00367BC3" w:rsidDel="0088443B">
          <w:rPr>
            <w:rFonts w:cs="Times New Roman"/>
            <w:noProof/>
            <w:sz w:val="22"/>
            <w:szCs w:val="22"/>
          </w:rPr>
          <w:delText>(Grover and Grover 1997)</w:delText>
        </w:r>
        <w:r w:rsidR="00367BC3" w:rsidDel="0088443B">
          <w:rPr>
            <w:rFonts w:cs="Times New Roman"/>
            <w:sz w:val="22"/>
            <w:szCs w:val="22"/>
          </w:rPr>
          <w:fldChar w:fldCharType="end"/>
        </w:r>
      </w:del>
      <w:ins w:id="493" w:author="Jim Bever" w:date="2019-03-01T11:30:00Z">
        <w:del w:id="494" w:author="Tom" w:date="2019-04-17T16:30:00Z">
          <w:r w:rsidR="000542BD" w:rsidDel="00367BC3">
            <w:rPr>
              <w:rFonts w:cs="Times New Roman"/>
              <w:sz w:val="22"/>
              <w:szCs w:val="22"/>
            </w:rPr>
            <w:delText xml:space="preserve"> </w:delText>
          </w:r>
        </w:del>
      </w:ins>
      <w:del w:id="495" w:author="Tom" w:date="2019-04-17T16:29:00Z">
        <w:r w:rsidR="00367BC3" w:rsidDel="00367BC3">
          <w:rPr>
            <w:rFonts w:cs="Times New Roman"/>
            <w:sz w:val="22"/>
            <w:szCs w:val="22"/>
          </w:rPr>
          <w:fldChar w:fldCharType="begin"/>
        </w:r>
        <w:r w:rsidR="00367BC3" w:rsidDel="00367BC3">
          <w:rPr>
            <w:rFonts w:cs="Times New Roman"/>
            <w:sz w:val="22"/>
            <w:szCs w:val="22"/>
          </w:rPr>
          <w:delInstrText xml:space="preserve"> ADDIN EN.CITE &lt;EndNote&gt;&lt;Cite&gt;&lt;Author&gt;Tilman&lt;/Author&gt;&lt;Year&gt;1982&lt;/Year&gt;&lt;RecNum&gt;2800&lt;/RecNum&gt;&lt;DisplayText&gt;(Tilman 1982)&lt;/DisplayText&gt;&lt;record&gt;&lt;rec-number&gt;2800&lt;/rec-number&gt;&lt;foreign-keys&gt;&lt;key app="EN" db-id="a09v205wwev003ezw5ep2xx4w2va509w9zw0"&gt;2800&lt;/key&gt;&lt;/foreign-keys&gt;&lt;ref-type name="Book"&gt;6&lt;/ref-type&gt;&lt;contributors&gt;&lt;authors&gt;&lt;author&gt;Tilman, David&lt;/author&gt;&lt;/authors&gt;&lt;/contributors&gt;&lt;titles&gt;&lt;title&gt;Resource competition and community structure&lt;/title&gt;&lt;/titles&gt;&lt;number&gt;17&lt;/number&gt;&lt;dates&gt;&lt;year&gt;1982&lt;/year&gt;&lt;/dates&gt;&lt;publisher&gt;Princeton university press&lt;/publisher&gt;&lt;isbn&gt;0691083029&lt;/isbn&gt;&lt;urls&gt;&lt;/urls&gt;&lt;/record&gt;&lt;/Cite&gt;&lt;/EndNote&gt;</w:delInstrText>
        </w:r>
        <w:r w:rsidR="00367BC3" w:rsidDel="00367BC3">
          <w:rPr>
            <w:rFonts w:cs="Times New Roman"/>
            <w:sz w:val="22"/>
            <w:szCs w:val="22"/>
          </w:rPr>
          <w:fldChar w:fldCharType="separate"/>
        </w:r>
        <w:r w:rsidR="00367BC3" w:rsidDel="00367BC3">
          <w:rPr>
            <w:rFonts w:cs="Times New Roman"/>
            <w:noProof/>
            <w:sz w:val="22"/>
            <w:szCs w:val="22"/>
          </w:rPr>
          <w:delText>(Tilman 1982)</w:delText>
        </w:r>
        <w:r w:rsidR="00367BC3" w:rsidDel="00367BC3">
          <w:rPr>
            <w:rFonts w:cs="Times New Roman"/>
            <w:sz w:val="22"/>
            <w:szCs w:val="22"/>
          </w:rPr>
          <w:fldChar w:fldCharType="end"/>
        </w:r>
      </w:del>
      <w:ins w:id="496" w:author="Jim Bever" w:date="2019-03-01T11:30:00Z">
        <w:del w:id="497" w:author="Tom" w:date="2019-04-17T16:29:00Z">
          <w:r w:rsidR="000542BD" w:rsidDel="00367BC3">
            <w:rPr>
              <w:rFonts w:cs="Times New Roman"/>
              <w:sz w:val="22"/>
              <w:szCs w:val="22"/>
            </w:rPr>
            <w:delText xml:space="preserve">Tilman 198?, </w:delText>
          </w:r>
        </w:del>
        <w:del w:id="498" w:author="Tom" w:date="2019-04-17T16:30:00Z">
          <w:r w:rsidR="000542BD" w:rsidDel="00367BC3">
            <w:rPr>
              <w:rFonts w:cs="Times New Roman"/>
              <w:sz w:val="22"/>
              <w:szCs w:val="22"/>
            </w:rPr>
            <w:delText>Grover 1997</w:delText>
          </w:r>
        </w:del>
        <w:del w:id="499" w:author="Tom" w:date="2019-04-17T16:31:00Z">
          <w:r w:rsidR="000542BD" w:rsidDel="00367BC3">
            <w:rPr>
              <w:rFonts w:cs="Times New Roman"/>
              <w:sz w:val="22"/>
              <w:szCs w:val="22"/>
            </w:rPr>
            <w:delText>)</w:delText>
          </w:r>
        </w:del>
      </w:ins>
      <w:ins w:id="500" w:author="Tom" w:date="2019-04-17T16:32:00Z">
        <w:del w:id="501" w:author="Jim Bever" w:date="2019-04-18T14:58:00Z">
          <w:r w:rsidR="00367BC3" w:rsidDel="00875548">
            <w:rPr>
              <w:rFonts w:cs="Times New Roman"/>
              <w:sz w:val="22"/>
              <w:szCs w:val="22"/>
            </w:rPr>
            <w:delText>)</w:delText>
          </w:r>
        </w:del>
      </w:ins>
      <w:ins w:id="502" w:author="Jim Bever" w:date="2019-03-01T11:30:00Z">
        <w:r w:rsidR="000542BD">
          <w:rPr>
            <w:rFonts w:cs="Times New Roman"/>
            <w:sz w:val="22"/>
            <w:szCs w:val="22"/>
          </w:rPr>
          <w:t xml:space="preserve">. </w:t>
        </w:r>
      </w:ins>
      <w:ins w:id="503" w:author="Tom" w:date="2019-04-17T16:37:00Z">
        <w:r w:rsidR="00C25D9A">
          <w:rPr>
            <w:rFonts w:cs="Times New Roman"/>
            <w:sz w:val="22"/>
            <w:szCs w:val="22"/>
          </w:rPr>
          <w:t>In earlier studies</w:t>
        </w:r>
      </w:ins>
      <w:ins w:id="504" w:author="Jim Bever" w:date="2019-03-01T11:30:00Z">
        <w:r w:rsidR="000542BD">
          <w:rPr>
            <w:rFonts w:cs="Times New Roman"/>
            <w:sz w:val="22"/>
            <w:szCs w:val="22"/>
          </w:rPr>
          <w:t xml:space="preserve"> </w:t>
        </w:r>
      </w:ins>
      <w:ins w:id="505" w:author="Tom" w:date="2019-04-17T16:37:00Z">
        <w:del w:id="506" w:author="Jim Bever" w:date="2019-04-18T14:58:00Z">
          <w:r w:rsidR="00C25D9A" w:rsidDel="00875548">
            <w:rPr>
              <w:rFonts w:cs="Times New Roman"/>
              <w:sz w:val="22"/>
              <w:szCs w:val="22"/>
            </w:rPr>
            <w:delText>(</w:delText>
          </w:r>
        </w:del>
      </w:ins>
      <w:r w:rsidR="00C25D9A">
        <w:rPr>
          <w:rFonts w:cs="Times New Roman"/>
          <w:sz w:val="22"/>
          <w:szCs w:val="22"/>
        </w:rPr>
        <w:fldChar w:fldCharType="begin"/>
      </w:r>
      <w:r w:rsidR="0088443B">
        <w:rPr>
          <w:rFonts w:cs="Times New Roman"/>
          <w:sz w:val="22"/>
          <w:szCs w:val="22"/>
        </w:rPr>
        <w:instrText xml:space="preserve"> ADDIN EN.CITE &lt;EndNote&gt;&lt;Cite&gt;&lt;Author&gt;MacArthur&lt;/Author&gt;&lt;Year&gt;1964&lt;/Year&gt;&lt;RecNum&gt;2808&lt;/RecNum&gt;&lt;DisplayText&gt;(MacArthur and Levins 1964; MacArthur 1984)&lt;/DisplayText&gt;&lt;record&gt;&lt;rec-number&gt;2808&lt;/rec-number&gt;&lt;foreign-keys&gt;&lt;key app="EN" db-id="a09v205wwev003ezw5ep2xx4w2va509w9zw0"&gt;2808&lt;/key&gt;&lt;/foreign-keys&gt;&lt;ref-type name="Journal Article"&gt;17&lt;/ref-type&gt;&lt;contributors&gt;&lt;authors&gt;&lt;author&gt;MacArthur, Robert&lt;/author&gt;&lt;author&gt;Levins, Richard&lt;/author&gt;&lt;/authors&gt;&lt;/contributors&gt;&lt;titles&gt;&lt;title&gt;Competition, habitat selection, and character displacement in a patchy environment&lt;/title&gt;&lt;secondary-title&gt;Proceedings of the National Academy of Sciences of the United States of America&lt;/secondary-title&gt;&lt;/titles&gt;&lt;periodical&gt;&lt;full-title&gt;Proceedings of the National Academy of Sciences of the United States of America&lt;/full-title&gt;&lt;abbr-1&gt;Proc Natl Acad Sci U S A&lt;/abbr-1&gt;&lt;/periodical&gt;&lt;pages&gt;1207&lt;/pages&gt;&lt;volume&gt;51&lt;/volume&gt;&lt;number&gt;6&lt;/number&gt;&lt;dates&gt;&lt;year&gt;1964&lt;/year&gt;&lt;/dates&gt;&lt;urls&gt;&lt;/urls&gt;&lt;/record&gt;&lt;/Cite&gt;&lt;Cite&gt;&lt;Author&gt;MacArthur&lt;/Author&gt;&lt;Year&gt;1984&lt;/Year&gt;&lt;RecNum&gt;2801&lt;/RecNum&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Press&lt;/publisher&gt;&lt;isbn&gt;0691023824&lt;/isbn&gt;&lt;urls&gt;&lt;/urls&gt;&lt;/record&gt;&lt;/Cite&gt;&lt;/EndNote&gt;</w:instrText>
      </w:r>
      <w:r w:rsidR="00C25D9A">
        <w:rPr>
          <w:rFonts w:cs="Times New Roman"/>
          <w:sz w:val="22"/>
          <w:szCs w:val="22"/>
        </w:rPr>
        <w:fldChar w:fldCharType="separate"/>
      </w:r>
      <w:r w:rsidR="0088443B">
        <w:rPr>
          <w:rFonts w:cs="Times New Roman"/>
          <w:noProof/>
          <w:sz w:val="22"/>
          <w:szCs w:val="22"/>
        </w:rPr>
        <w:t>(MacArthur and Levins 1964; MacArthur 1984)</w:t>
      </w:r>
      <w:r w:rsidR="00C25D9A">
        <w:rPr>
          <w:rFonts w:cs="Times New Roman"/>
          <w:sz w:val="22"/>
          <w:szCs w:val="22"/>
        </w:rPr>
        <w:fldChar w:fldCharType="end"/>
      </w:r>
      <w:ins w:id="507" w:author="Jim Bever" w:date="2019-03-01T11:30:00Z">
        <w:del w:id="508" w:author="Tom" w:date="2019-04-17T16:35:00Z">
          <w:r w:rsidR="000542BD" w:rsidDel="00C25D9A">
            <w:rPr>
              <w:rFonts w:cs="Times New Roman"/>
              <w:sz w:val="22"/>
              <w:szCs w:val="22"/>
            </w:rPr>
            <w:delText xml:space="preserve">MacArthur </w:delText>
          </w:r>
        </w:del>
      </w:ins>
      <w:ins w:id="509" w:author="Jim Bever" w:date="2019-03-01T11:31:00Z">
        <w:del w:id="510" w:author="Tom" w:date="2019-04-17T16:35:00Z">
          <w:r w:rsidR="000542BD" w:rsidDel="00C25D9A">
            <w:rPr>
              <w:rFonts w:cs="Times New Roman"/>
              <w:sz w:val="22"/>
              <w:szCs w:val="22"/>
            </w:rPr>
            <w:delText>and</w:delText>
          </w:r>
        </w:del>
      </w:ins>
      <w:ins w:id="511" w:author="Jim Bever" w:date="2019-03-01T11:30:00Z">
        <w:del w:id="512" w:author="Tom" w:date="2019-04-17T16:35:00Z">
          <w:r w:rsidR="000542BD" w:rsidDel="00C25D9A">
            <w:rPr>
              <w:rFonts w:cs="Times New Roman"/>
              <w:sz w:val="22"/>
              <w:szCs w:val="22"/>
            </w:rPr>
            <w:delText xml:space="preserve"> </w:delText>
          </w:r>
        </w:del>
      </w:ins>
      <w:ins w:id="513" w:author="Jim Bever" w:date="2019-03-01T11:31:00Z">
        <w:del w:id="514" w:author="Tom" w:date="2019-04-17T16:35:00Z">
          <w:r w:rsidR="000542BD" w:rsidDel="00C25D9A">
            <w:rPr>
              <w:rFonts w:cs="Times New Roman"/>
              <w:sz w:val="22"/>
              <w:szCs w:val="22"/>
            </w:rPr>
            <w:delText>Levins</w:delText>
          </w:r>
        </w:del>
        <w:del w:id="515" w:author="Tom" w:date="2019-04-17T16:34:00Z">
          <w:r w:rsidR="000542BD" w:rsidDel="00C25D9A">
            <w:rPr>
              <w:rFonts w:cs="Times New Roman"/>
              <w:sz w:val="22"/>
              <w:szCs w:val="22"/>
            </w:rPr>
            <w:delText xml:space="preserve"> </w:delText>
          </w:r>
        </w:del>
      </w:ins>
      <w:del w:id="516" w:author="Tom" w:date="2019-04-17T16:36:00Z">
        <w:r w:rsidR="00367BC3" w:rsidDel="00C25D9A">
          <w:rPr>
            <w:rFonts w:cs="Times New Roman"/>
            <w:sz w:val="22"/>
            <w:szCs w:val="22"/>
          </w:rPr>
          <w:fldChar w:fldCharType="begin"/>
        </w:r>
        <w:r w:rsidR="00C25D9A" w:rsidDel="00C25D9A">
          <w:rPr>
            <w:rFonts w:cs="Times New Roman"/>
            <w:sz w:val="22"/>
            <w:szCs w:val="22"/>
          </w:rPr>
          <w:delInstrText xml:space="preserve"> ADDIN EN.CITE &lt;EndNote&gt;&lt;Cite&gt;&lt;Author&gt;MacArthur&lt;/Author&gt;&lt;Year&gt;1964&lt;/Year&gt;&lt;RecNum&gt;2808&lt;/RecNum&gt;&lt;DisplayText&gt;(MacArthur and Levins 1964)&lt;/DisplayText&gt;&lt;record&gt;&lt;rec-number&gt;2808&lt;/rec-number&gt;&lt;foreign-keys&gt;&lt;key app="EN" db-id="a09v205wwev003ezw5ep2xx4w2va509w9zw0"&gt;2808&lt;/key&gt;&lt;/foreign-keys&gt;&lt;ref-type name="Journal Article"&gt;17&lt;/ref-type&gt;&lt;contributors&gt;&lt;authors&gt;&lt;author&gt;MacArthur, Robert&lt;/author&gt;&lt;author&gt;Levins, Richard&lt;/author&gt;&lt;/authors&gt;&lt;/contributors&gt;&lt;titles&gt;&lt;title&gt;Competition, habitat selection, and character displacement in a patchy environment&lt;/title&gt;&lt;secondary-title&gt;Proceedings of the National Academy of Sciences of the United States of America&lt;/secondary-title&gt;&lt;/titles&gt;&lt;periodical&gt;&lt;full-title&gt;Proceedings of the National Academy of Sciences of the United States of America&lt;/full-title&gt;&lt;abbr-1&gt;Proc Natl Acad Sci U S A&lt;/abbr-1&gt;&lt;/periodical&gt;&lt;pages&gt;1207&lt;/pages&gt;&lt;volume&gt;51&lt;/volume&gt;&lt;number&gt;6&lt;/number&gt;&lt;dates&gt;&lt;year&gt;1964&lt;/year&gt;&lt;/dates&gt;&lt;urls&gt;&lt;/urls&gt;&lt;/record&gt;&lt;/Cite&gt;&lt;/EndNote&gt;</w:delInstrText>
        </w:r>
        <w:r w:rsidR="00367BC3" w:rsidDel="00C25D9A">
          <w:rPr>
            <w:rFonts w:cs="Times New Roman"/>
            <w:sz w:val="22"/>
            <w:szCs w:val="22"/>
          </w:rPr>
          <w:fldChar w:fldCharType="separate"/>
        </w:r>
        <w:r w:rsidR="00C25D9A" w:rsidDel="00C25D9A">
          <w:rPr>
            <w:rFonts w:cs="Times New Roman"/>
            <w:noProof/>
            <w:sz w:val="22"/>
            <w:szCs w:val="22"/>
          </w:rPr>
          <w:delText>(MacArthur and Levins 1964)</w:delText>
        </w:r>
        <w:r w:rsidR="00367BC3" w:rsidDel="00C25D9A">
          <w:rPr>
            <w:rFonts w:cs="Times New Roman"/>
            <w:sz w:val="22"/>
            <w:szCs w:val="22"/>
          </w:rPr>
          <w:fldChar w:fldCharType="end"/>
        </w:r>
      </w:del>
      <w:ins w:id="517" w:author="Jim Bever" w:date="2019-03-01T11:31:00Z">
        <w:del w:id="518" w:author="Tom" w:date="2019-04-17T16:36:00Z">
          <w:r w:rsidR="000542BD" w:rsidDel="00C25D9A">
            <w:rPr>
              <w:rFonts w:cs="Times New Roman"/>
              <w:sz w:val="22"/>
              <w:szCs w:val="22"/>
            </w:rPr>
            <w:delText>(1964</w:delText>
          </w:r>
        </w:del>
        <w:del w:id="519" w:author="Tom" w:date="2019-04-17T16:37:00Z">
          <w:r w:rsidR="000542BD" w:rsidDel="00C25D9A">
            <w:rPr>
              <w:rFonts w:cs="Times New Roman"/>
              <w:sz w:val="22"/>
              <w:szCs w:val="22"/>
            </w:rPr>
            <w:delText xml:space="preserve"> MacArthur 1972)</w:delText>
          </w:r>
        </w:del>
      </w:ins>
      <w:del w:id="520" w:author="Tom" w:date="2019-06-28T22:23:00Z">
        <w:r w:rsidR="00C25D9A" w:rsidDel="0088443B">
          <w:rPr>
            <w:rFonts w:cs="Times New Roman"/>
            <w:sz w:val="22"/>
            <w:szCs w:val="22"/>
          </w:rPr>
          <w:fldChar w:fldCharType="begin"/>
        </w:r>
        <w:r w:rsidR="00C25D9A" w:rsidDel="0088443B">
          <w:rPr>
            <w:rFonts w:cs="Times New Roman"/>
            <w:sz w:val="22"/>
            <w:szCs w:val="22"/>
          </w:rPr>
          <w:delInstrText xml:space="preserve"> ADDIN EN.CITE &lt;EndNote&gt;&lt;Cite&gt;&lt;Author&gt;MacArthur&lt;/Author&gt;&lt;Year&gt;1984&lt;/Year&gt;&lt;RecNum&gt;2801&lt;/RecNum&gt;&lt;DisplayText&gt;(MacArthur 1984)&lt;/DisplayText&gt;&lt;record&gt;&lt;rec-number&gt;2801&lt;/rec-number&gt;&lt;foreign-keys&gt;&lt;key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Press&lt;/publisher&gt;&lt;isbn&gt;0691023824&lt;/isbn&gt;&lt;urls&gt;&lt;/urls&gt;&lt;/record&gt;&lt;/Cite&gt;&lt;/EndNote&gt;</w:delInstrText>
        </w:r>
        <w:r w:rsidR="00C25D9A" w:rsidDel="0088443B">
          <w:rPr>
            <w:rFonts w:cs="Times New Roman"/>
            <w:sz w:val="22"/>
            <w:szCs w:val="22"/>
          </w:rPr>
          <w:fldChar w:fldCharType="separate"/>
        </w:r>
        <w:r w:rsidR="00C25D9A" w:rsidDel="0088443B">
          <w:rPr>
            <w:rFonts w:cs="Times New Roman"/>
            <w:noProof/>
            <w:sz w:val="22"/>
            <w:szCs w:val="22"/>
          </w:rPr>
          <w:delText>(MacArthur 1984)</w:delText>
        </w:r>
        <w:r w:rsidR="00C25D9A" w:rsidDel="0088443B">
          <w:rPr>
            <w:rFonts w:cs="Times New Roman"/>
            <w:sz w:val="22"/>
            <w:szCs w:val="22"/>
          </w:rPr>
          <w:fldChar w:fldCharType="end"/>
        </w:r>
      </w:del>
      <w:ins w:id="521" w:author="Tom" w:date="2019-04-17T16:37:00Z">
        <w:del w:id="522" w:author="Jim Bever" w:date="2019-04-18T14:59:00Z">
          <w:r w:rsidR="00C25D9A" w:rsidDel="00875548">
            <w:rPr>
              <w:rFonts w:cs="Times New Roman"/>
              <w:sz w:val="22"/>
              <w:szCs w:val="22"/>
            </w:rPr>
            <w:delText>)</w:delText>
          </w:r>
        </w:del>
      </w:ins>
      <w:ins w:id="523" w:author="Tom" w:date="2019-04-17T16:38:00Z">
        <w:r w:rsidR="00C25D9A">
          <w:rPr>
            <w:rFonts w:cs="Times New Roman"/>
            <w:sz w:val="22"/>
            <w:szCs w:val="22"/>
          </w:rPr>
          <w:t>, researchers</w:t>
        </w:r>
      </w:ins>
      <w:ins w:id="524" w:author="Jim Bever" w:date="2019-03-01T11:31:00Z">
        <w:r w:rsidR="000542BD">
          <w:rPr>
            <w:rFonts w:cs="Times New Roman"/>
            <w:sz w:val="22"/>
            <w:szCs w:val="22"/>
          </w:rPr>
          <w:t xml:space="preserve"> </w:t>
        </w:r>
      </w:ins>
      <w:ins w:id="525" w:author="Jim Bever" w:date="2019-03-01T11:36:00Z">
        <w:r w:rsidR="000542BD">
          <w:rPr>
            <w:rFonts w:cs="Times New Roman"/>
            <w:sz w:val="22"/>
            <w:szCs w:val="22"/>
          </w:rPr>
          <w:t xml:space="preserve">classically </w:t>
        </w:r>
      </w:ins>
      <w:ins w:id="526" w:author="Jim Bever" w:date="2019-03-01T11:31:00Z">
        <w:r w:rsidR="000542BD">
          <w:rPr>
            <w:rFonts w:cs="Times New Roman"/>
            <w:sz w:val="22"/>
            <w:szCs w:val="22"/>
          </w:rPr>
          <w:t xml:space="preserve">argued that species with similar </w:t>
        </w:r>
      </w:ins>
      <w:ins w:id="527" w:author="Jim Bever" w:date="2019-03-01T11:33:00Z">
        <w:r w:rsidR="000542BD">
          <w:rPr>
            <w:rFonts w:cs="Times New Roman"/>
            <w:sz w:val="22"/>
            <w:szCs w:val="22"/>
          </w:rPr>
          <w:t>niche</w:t>
        </w:r>
      </w:ins>
      <w:ins w:id="528" w:author="Jim Bever" w:date="2019-03-01T11:50:00Z">
        <w:r w:rsidR="007467E7">
          <w:rPr>
            <w:rFonts w:cs="Times New Roman"/>
            <w:sz w:val="22"/>
            <w:szCs w:val="22"/>
          </w:rPr>
          <w:t>,</w:t>
        </w:r>
      </w:ins>
      <w:ins w:id="529" w:author="Jim Bever" w:date="2019-03-01T11:33:00Z">
        <w:r w:rsidR="000542BD">
          <w:rPr>
            <w:rFonts w:cs="Times New Roman"/>
            <w:sz w:val="22"/>
            <w:szCs w:val="22"/>
          </w:rPr>
          <w:t xml:space="preserve"> as defined by their </w:t>
        </w:r>
      </w:ins>
      <w:ins w:id="530" w:author="Jim Bever" w:date="2019-03-01T11:40:00Z">
        <w:r w:rsidR="00E2002E">
          <w:rPr>
            <w:rFonts w:cs="Times New Roman"/>
            <w:sz w:val="22"/>
            <w:szCs w:val="22"/>
          </w:rPr>
          <w:t>zero growth isoclines</w:t>
        </w:r>
      </w:ins>
      <w:ins w:id="531" w:author="Jim Bever" w:date="2019-03-01T11:50:00Z">
        <w:r w:rsidR="007467E7">
          <w:rPr>
            <w:rFonts w:cs="Times New Roman"/>
            <w:sz w:val="22"/>
            <w:szCs w:val="22"/>
          </w:rPr>
          <w:t>,</w:t>
        </w:r>
      </w:ins>
      <w:ins w:id="532" w:author="Jim Bever" w:date="2019-03-01T11:40:00Z">
        <w:r w:rsidR="00E2002E">
          <w:rPr>
            <w:rFonts w:cs="Times New Roman"/>
            <w:sz w:val="22"/>
            <w:szCs w:val="22"/>
          </w:rPr>
          <w:t xml:space="preserve"> can only coexist when trade-offs cause crossing of these isoclines </w:t>
        </w:r>
      </w:ins>
      <w:ins w:id="533" w:author="Jim Bever" w:date="2019-03-01T11:41:00Z">
        <w:r w:rsidR="00E2002E">
          <w:rPr>
            <w:rFonts w:cs="Times New Roman"/>
            <w:sz w:val="22"/>
            <w:szCs w:val="22"/>
          </w:rPr>
          <w:t>and</w:t>
        </w:r>
      </w:ins>
      <w:ins w:id="534" w:author="Jim Bever" w:date="2019-03-01T11:40:00Z">
        <w:r w:rsidR="00E2002E">
          <w:rPr>
            <w:rFonts w:cs="Times New Roman"/>
            <w:sz w:val="22"/>
            <w:szCs w:val="22"/>
          </w:rPr>
          <w:t xml:space="preserve"> </w:t>
        </w:r>
      </w:ins>
      <w:ins w:id="535" w:author="Jim Bever" w:date="2019-03-01T11:41:00Z">
        <w:r w:rsidR="00E2002E">
          <w:rPr>
            <w:rFonts w:cs="Times New Roman"/>
            <w:sz w:val="22"/>
            <w:szCs w:val="22"/>
          </w:rPr>
          <w:t xml:space="preserve">when the </w:t>
        </w:r>
      </w:ins>
      <w:ins w:id="536" w:author="Jim Bever" w:date="2019-03-01T11:43:00Z">
        <w:r w:rsidR="00E2002E">
          <w:rPr>
            <w:rFonts w:cs="Times New Roman"/>
            <w:sz w:val="22"/>
            <w:szCs w:val="22"/>
          </w:rPr>
          <w:t xml:space="preserve">resources are supplied within the narrow confines of their </w:t>
        </w:r>
      </w:ins>
      <w:ins w:id="537" w:author="Jim Bever" w:date="2019-03-01T11:31:00Z">
        <w:r w:rsidR="000542BD">
          <w:rPr>
            <w:rFonts w:cs="Times New Roman"/>
            <w:sz w:val="22"/>
            <w:szCs w:val="22"/>
          </w:rPr>
          <w:t xml:space="preserve">consumption </w:t>
        </w:r>
      </w:ins>
      <w:ins w:id="538" w:author="Jim Bever" w:date="2019-03-01T11:32:00Z">
        <w:r w:rsidR="000542BD">
          <w:rPr>
            <w:rFonts w:cs="Times New Roman"/>
            <w:sz w:val="22"/>
            <w:szCs w:val="22"/>
          </w:rPr>
          <w:t>ve</w:t>
        </w:r>
      </w:ins>
      <w:ins w:id="539" w:author="Jim Bever" w:date="2019-03-01T11:43:00Z">
        <w:r w:rsidR="00E2002E">
          <w:rPr>
            <w:rFonts w:cs="Times New Roman"/>
            <w:sz w:val="22"/>
            <w:szCs w:val="22"/>
          </w:rPr>
          <w:t xml:space="preserve">ctors.  </w:t>
        </w:r>
      </w:ins>
      <w:ins w:id="540" w:author="Jim Bever" w:date="2019-03-01T11:44:00Z">
        <w:r w:rsidR="00E2002E">
          <w:rPr>
            <w:rFonts w:cs="Times New Roman"/>
            <w:sz w:val="22"/>
            <w:szCs w:val="22"/>
          </w:rPr>
          <w:t>In our system, the</w:t>
        </w:r>
      </w:ins>
      <w:ins w:id="541" w:author="Jim Bever" w:date="2019-03-01T11:51:00Z">
        <w:r w:rsidR="007467E7">
          <w:rPr>
            <w:rFonts w:cs="Times New Roman"/>
            <w:sz w:val="22"/>
            <w:szCs w:val="22"/>
          </w:rPr>
          <w:t xml:space="preserve"> </w:t>
        </w:r>
      </w:ins>
      <w:ins w:id="542" w:author="Jim Bever" w:date="2019-03-01T11:44:00Z">
        <w:r w:rsidR="00E2002E">
          <w:rPr>
            <w:rFonts w:cs="Times New Roman"/>
            <w:sz w:val="22"/>
            <w:szCs w:val="22"/>
          </w:rPr>
          <w:t>cost of mutualism and the fidelity of investment determine the trade-offs and crossing of the zero growth isoclines (</w:t>
        </w:r>
      </w:ins>
      <w:ins w:id="543" w:author="Tom" w:date="2019-04-17T15:44:00Z">
        <w:r w:rsidR="006D5EFB">
          <w:rPr>
            <w:rFonts w:cs="Times New Roman"/>
            <w:sz w:val="22"/>
            <w:szCs w:val="22"/>
          </w:rPr>
          <w:t>Figure</w:t>
        </w:r>
      </w:ins>
      <w:ins w:id="544" w:author="Tom" w:date="2019-04-17T15:46:00Z">
        <w:r w:rsidR="006D5EFB">
          <w:rPr>
            <w:rFonts w:cs="Times New Roman"/>
            <w:sz w:val="22"/>
            <w:szCs w:val="22"/>
          </w:rPr>
          <w:t>s</w:t>
        </w:r>
      </w:ins>
      <w:ins w:id="545" w:author="Tom" w:date="2019-04-17T15:44:00Z">
        <w:r w:rsidR="006D5EFB">
          <w:rPr>
            <w:rFonts w:cs="Times New Roman"/>
            <w:sz w:val="22"/>
            <w:szCs w:val="22"/>
          </w:rPr>
          <w:t xml:space="preserve"> </w:t>
        </w:r>
      </w:ins>
      <w:ins w:id="546" w:author="Tom" w:date="2019-04-17T15:45:00Z">
        <w:r w:rsidR="006D5EFB" w:rsidRPr="00671086">
          <w:rPr>
            <w:rFonts w:cs="Times New Roman"/>
            <w:sz w:val="22"/>
            <w:szCs w:val="22"/>
          </w:rPr>
          <w:t>2</w:t>
        </w:r>
      </w:ins>
      <w:ins w:id="547" w:author="Tom" w:date="2019-04-17T15:44:00Z">
        <w:r w:rsidR="006D5EFB" w:rsidRPr="00C23CC4">
          <w:rPr>
            <w:rFonts w:cs="Times New Roman"/>
            <w:sz w:val="22"/>
            <w:szCs w:val="22"/>
            <w:rPrChange w:id="548" w:author="Tom" w:date="2019-07-01T18:48:00Z">
              <w:rPr>
                <w:rFonts w:cs="Times New Roman"/>
                <w:i/>
                <w:sz w:val="22"/>
                <w:szCs w:val="22"/>
              </w:rPr>
            </w:rPrChange>
          </w:rPr>
          <w:t>A</w:t>
        </w:r>
      </w:ins>
      <w:ins w:id="549" w:author="Tom" w:date="2019-04-17T15:45:00Z">
        <w:r w:rsidR="006D5EFB" w:rsidRPr="00C23CC4">
          <w:rPr>
            <w:rFonts w:cs="Times New Roman"/>
            <w:sz w:val="22"/>
            <w:szCs w:val="22"/>
            <w:rPrChange w:id="550" w:author="Tom" w:date="2019-07-01T18:48:00Z">
              <w:rPr>
                <w:rFonts w:cs="Times New Roman"/>
                <w:i/>
                <w:sz w:val="22"/>
                <w:szCs w:val="22"/>
              </w:rPr>
            </w:rPrChange>
          </w:rPr>
          <w:t>, A3</w:t>
        </w:r>
      </w:ins>
      <w:ins w:id="551" w:author="Tom" w:date="2019-07-01T18:49:00Z">
        <w:r w:rsidR="00C23CC4">
          <w:rPr>
            <w:rFonts w:cs="Times New Roman"/>
            <w:sz w:val="22"/>
            <w:szCs w:val="22"/>
          </w:rPr>
          <w:t xml:space="preserve"> </w:t>
        </w:r>
      </w:ins>
      <w:ins w:id="552" w:author="Tom" w:date="2019-04-17T15:45:00Z">
        <w:r w:rsidR="006D5EFB" w:rsidRPr="00C23CC4">
          <w:rPr>
            <w:rFonts w:cs="Times New Roman"/>
            <w:sz w:val="22"/>
            <w:szCs w:val="22"/>
            <w:rPrChange w:id="553" w:author="Tom" w:date="2019-07-01T18:48:00Z">
              <w:rPr>
                <w:rFonts w:cs="Times New Roman"/>
                <w:i/>
                <w:sz w:val="22"/>
                <w:szCs w:val="22"/>
              </w:rPr>
            </w:rPrChange>
          </w:rPr>
          <w:t>A</w:t>
        </w:r>
      </w:ins>
      <w:ins w:id="554" w:author="Jim Bever" w:date="2019-03-01T11:44:00Z">
        <w:del w:id="555" w:author="Tom" w:date="2019-04-17T15:44:00Z">
          <w:r w:rsidR="00E2002E" w:rsidRPr="00671086" w:rsidDel="006D5EFB">
            <w:rPr>
              <w:rFonts w:cs="Times New Roman"/>
              <w:sz w:val="22"/>
              <w:szCs w:val="22"/>
            </w:rPr>
            <w:delText>fig</w:delText>
          </w:r>
        </w:del>
      </w:ins>
      <w:ins w:id="556" w:author="Jim Bever" w:date="2019-03-01T11:45:00Z">
        <w:del w:id="557" w:author="Tom" w:date="2019-04-17T15:44:00Z">
          <w:r w:rsidR="00E2002E" w:rsidRPr="00671086" w:rsidDel="006D5EFB">
            <w:rPr>
              <w:rFonts w:cs="Times New Roman"/>
              <w:sz w:val="22"/>
              <w:szCs w:val="22"/>
            </w:rPr>
            <w:delText>…</w:delText>
          </w:r>
        </w:del>
        <w:r w:rsidR="00E2002E" w:rsidRPr="00671086">
          <w:rPr>
            <w:rFonts w:cs="Times New Roman"/>
            <w:sz w:val="22"/>
            <w:szCs w:val="22"/>
          </w:rPr>
          <w:t>).</w:t>
        </w:r>
      </w:ins>
      <w:ins w:id="558" w:author="Jim Bever" w:date="2019-03-01T11:46:00Z">
        <w:r w:rsidR="00E2002E">
          <w:rPr>
            <w:rFonts w:cs="Times New Roman"/>
            <w:sz w:val="22"/>
            <w:szCs w:val="22"/>
          </w:rPr>
          <w:t xml:space="preserve">  The consumption vectors mapped onto this cross</w:t>
        </w:r>
      </w:ins>
      <w:ins w:id="559" w:author="Jim Bever" w:date="2019-03-01T11:47:00Z">
        <w:r w:rsidR="00E2002E">
          <w:rPr>
            <w:rFonts w:cs="Times New Roman"/>
            <w:sz w:val="22"/>
            <w:szCs w:val="22"/>
          </w:rPr>
          <w:t xml:space="preserve"> </w:t>
        </w:r>
      </w:ins>
      <w:ins w:id="560" w:author="Jim Bever" w:date="2019-03-01T11:46:00Z">
        <w:r w:rsidR="00E2002E">
          <w:rPr>
            <w:rFonts w:cs="Times New Roman"/>
            <w:sz w:val="22"/>
            <w:szCs w:val="22"/>
          </w:rPr>
          <w:t>point</w:t>
        </w:r>
      </w:ins>
      <w:ins w:id="561" w:author="Jim Bever" w:date="2019-03-01T11:47:00Z">
        <w:r w:rsidR="00E2002E">
          <w:rPr>
            <w:rFonts w:cs="Times New Roman"/>
            <w:sz w:val="22"/>
            <w:szCs w:val="22"/>
          </w:rPr>
          <w:t xml:space="preserve">, </w:t>
        </w:r>
        <w:del w:id="562" w:author="Tom" w:date="2019-04-17T15:45:00Z">
          <w:r w:rsidR="00E2002E" w:rsidDel="006D5EFB">
            <w:rPr>
              <w:rFonts w:cs="Times New Roman"/>
              <w:sz w:val="22"/>
              <w:szCs w:val="22"/>
            </w:rPr>
            <w:delText>may be</w:delText>
          </w:r>
        </w:del>
      </w:ins>
      <w:ins w:id="563" w:author="Jim Bever" w:date="2019-03-01T11:46:00Z">
        <w:del w:id="564" w:author="Tom" w:date="2019-04-17T15:45:00Z">
          <w:r w:rsidR="00E2002E" w:rsidDel="006D5EFB">
            <w:rPr>
              <w:rFonts w:cs="Times New Roman"/>
              <w:sz w:val="22"/>
              <w:szCs w:val="22"/>
            </w:rPr>
            <w:delText xml:space="preserve"> </w:delText>
          </w:r>
        </w:del>
        <w:r w:rsidR="00E2002E">
          <w:rPr>
            <w:rFonts w:cs="Times New Roman"/>
            <w:sz w:val="22"/>
            <w:szCs w:val="22"/>
          </w:rPr>
          <w:t>may circumscribe a narrow band of supply points (</w:t>
        </w:r>
      </w:ins>
      <w:ins w:id="565" w:author="Tom" w:date="2019-04-17T15:46:00Z">
        <w:r w:rsidR="006D5EFB">
          <w:rPr>
            <w:rFonts w:cs="Times New Roman"/>
            <w:sz w:val="22"/>
            <w:szCs w:val="22"/>
          </w:rPr>
          <w:t xml:space="preserve">as shown in </w:t>
        </w:r>
      </w:ins>
      <w:ins w:id="566" w:author="Jim Bever" w:date="2019-03-01T11:51:00Z">
        <w:r w:rsidR="007467E7">
          <w:rPr>
            <w:rFonts w:cs="Times New Roman"/>
            <w:sz w:val="22"/>
            <w:szCs w:val="22"/>
          </w:rPr>
          <w:t>Fig</w:t>
        </w:r>
        <w:del w:id="567" w:author="Tom" w:date="2019-04-17T15:46:00Z">
          <w:r w:rsidR="007467E7" w:rsidDel="006D5EFB">
            <w:rPr>
              <w:rFonts w:cs="Times New Roman"/>
              <w:sz w:val="22"/>
              <w:szCs w:val="22"/>
            </w:rPr>
            <w:delText>..</w:delText>
          </w:r>
        </w:del>
      </w:ins>
      <w:ins w:id="568" w:author="Tom" w:date="2019-04-17T15:46:00Z">
        <w:r w:rsidR="006D5EFB">
          <w:rPr>
            <w:rFonts w:cs="Times New Roman"/>
            <w:sz w:val="22"/>
            <w:szCs w:val="22"/>
          </w:rPr>
          <w:t xml:space="preserve">ure </w:t>
        </w:r>
        <w:r w:rsidR="00C23CC4" w:rsidRPr="00671086">
          <w:rPr>
            <w:rFonts w:cs="Times New Roman"/>
            <w:sz w:val="22"/>
            <w:szCs w:val="22"/>
          </w:rPr>
          <w:t>1</w:t>
        </w:r>
        <w:r w:rsidR="006D5EFB" w:rsidRPr="00671086">
          <w:rPr>
            <w:rFonts w:cs="Times New Roman"/>
            <w:sz w:val="22"/>
            <w:szCs w:val="22"/>
          </w:rPr>
          <w:t>B</w:t>
        </w:r>
      </w:ins>
      <w:ins w:id="569" w:author="Jim Bever" w:date="2019-03-01T11:51:00Z">
        <w:r w:rsidR="007467E7" w:rsidRPr="00671086">
          <w:rPr>
            <w:rFonts w:cs="Times New Roman"/>
            <w:sz w:val="22"/>
            <w:szCs w:val="22"/>
          </w:rPr>
          <w:t>),</w:t>
        </w:r>
        <w:r w:rsidR="007467E7">
          <w:rPr>
            <w:rFonts w:cs="Times New Roman"/>
            <w:sz w:val="22"/>
            <w:szCs w:val="22"/>
          </w:rPr>
          <w:t xml:space="preserve"> yet coexistence is assured because negative physiological feedback moves the supply point </w:t>
        </w:r>
      </w:ins>
      <w:ins w:id="570" w:author="Jim Bever" w:date="2019-04-15T14:30:00Z">
        <w:r w:rsidR="007947D5">
          <w:rPr>
            <w:rFonts w:cs="Times New Roman"/>
            <w:sz w:val="22"/>
            <w:szCs w:val="22"/>
          </w:rPr>
          <w:t xml:space="preserve">of allocated carbon </w:t>
        </w:r>
      </w:ins>
      <w:ins w:id="571" w:author="Jim Bever" w:date="2019-03-01T11:51:00Z">
        <w:r w:rsidR="007467E7">
          <w:rPr>
            <w:rFonts w:cs="Times New Roman"/>
            <w:sz w:val="22"/>
            <w:szCs w:val="22"/>
          </w:rPr>
          <w:t>to within this range at equilibrium.  Therefore, coexistence of mutualistic and non-mutualistic</w:t>
        </w:r>
      </w:ins>
      <w:ins w:id="572" w:author="Jim Bever" w:date="2019-03-01T11:53:00Z">
        <w:r w:rsidR="007467E7">
          <w:rPr>
            <w:rFonts w:cs="Times New Roman"/>
            <w:sz w:val="22"/>
            <w:szCs w:val="22"/>
          </w:rPr>
          <w:t xml:space="preserve"> symbionts is more likely than might be expected from competing species in other systems.  </w:t>
        </w:r>
      </w:ins>
    </w:p>
    <w:p w14:paraId="5510785F" w14:textId="4E715E57" w:rsidR="00F637C1" w:rsidRDefault="007467E7">
      <w:pPr>
        <w:pStyle w:val="Body"/>
        <w:spacing w:line="480" w:lineRule="auto"/>
        <w:jc w:val="both"/>
        <w:outlineLvl w:val="0"/>
        <w:rPr>
          <w:ins w:id="573" w:author="Jim Bever" w:date="2019-01-24T13:27:00Z"/>
          <w:rFonts w:cs="Times New Roman"/>
          <w:sz w:val="22"/>
          <w:szCs w:val="22"/>
        </w:rPr>
      </w:pPr>
      <w:ins w:id="574" w:author="Jim Bever" w:date="2019-03-01T11:53:00Z">
        <w:r>
          <w:rPr>
            <w:rFonts w:cs="Times New Roman"/>
            <w:sz w:val="22"/>
            <w:szCs w:val="22"/>
          </w:rPr>
          <w:tab/>
        </w:r>
      </w:ins>
      <w:ins w:id="575" w:author="Jim Bever" w:date="2019-03-01T11:54:00Z">
        <w:r>
          <w:rPr>
            <w:rFonts w:cs="Times New Roman"/>
            <w:sz w:val="22"/>
            <w:szCs w:val="22"/>
          </w:rPr>
          <w:t xml:space="preserve">Mutualisms have been likened to systems of cooperation </w:t>
        </w:r>
      </w:ins>
      <w:r w:rsidR="00264F01">
        <w:rPr>
          <w:rFonts w:cs="Times New Roman"/>
          <w:sz w:val="22"/>
          <w:szCs w:val="22"/>
        </w:rPr>
        <w:fldChar w:fldCharType="begin"/>
      </w:r>
      <w:r w:rsidR="00264F01">
        <w:rPr>
          <w:rFonts w:cs="Times New Roman"/>
          <w:sz w:val="22"/>
          <w:szCs w:val="22"/>
        </w:rPr>
        <w:instrText xml:space="preserve"> ADDIN EN.CITE &lt;EndNote&gt;&lt;Cite&gt;&lt;Author&gt;Bronstein&lt;/Author&gt;&lt;Year&gt;2001&lt;/Year&gt;&lt;RecNum&gt;2802&lt;/RecNum&gt;&lt;DisplayText&gt;(Bronstein 2001)&lt;/DisplayText&gt;&lt;record&gt;&lt;rec-number&gt;2802&lt;/rec-number&gt;&lt;foreign-keys&gt;&lt;key app="EN" db-id="a09v205wwev003ezw5ep2xx4w2va509w9zw0"&gt;2802&lt;/key&gt;&lt;/foreign-keys&gt;&lt;ref-type name="Journal Article"&gt;17&lt;/ref-type&gt;&lt;contributors&gt;&lt;authors&gt;&lt;author&gt;Bronstein, Judith L&lt;/author&gt;&lt;/authors&gt;&lt;/contributors&gt;&lt;titles&gt;&lt;title&gt;The exploitation of mutualisms&lt;/title&gt;&lt;secondary-title&gt;Ecology letters&lt;/secondary-title&gt;&lt;/titles&gt;&lt;periodical&gt;&lt;full-title&gt;Ecology Letters&lt;/full-title&gt;&lt;abbr-1&gt;Ecol. Lett.&lt;/abbr-1&gt;&lt;abbr-2&gt;Ecol Lett&lt;/abbr-2&gt;&lt;/periodical&gt;&lt;pages&gt;277-287&lt;/pages&gt;&lt;volume&gt;4&lt;/volume&gt;&lt;number&gt;3&lt;/number&gt;&lt;dates&gt;&lt;year&gt;2001&lt;/year&gt;&lt;/dates&gt;&lt;isbn&gt;1461-023X&lt;/isbn&gt;&lt;urls&gt;&lt;/urls&gt;&lt;/record&gt;&lt;/Cite&gt;&lt;/EndNote&gt;</w:instrText>
      </w:r>
      <w:r w:rsidR="00264F01">
        <w:rPr>
          <w:rFonts w:cs="Times New Roman"/>
          <w:sz w:val="22"/>
          <w:szCs w:val="22"/>
        </w:rPr>
        <w:fldChar w:fldCharType="separate"/>
      </w:r>
      <w:r w:rsidR="00264F01">
        <w:rPr>
          <w:rFonts w:cs="Times New Roman"/>
          <w:noProof/>
          <w:sz w:val="22"/>
          <w:szCs w:val="22"/>
        </w:rPr>
        <w:t>(Bronstein 2001)</w:t>
      </w:r>
      <w:r w:rsidR="00264F01">
        <w:rPr>
          <w:rFonts w:cs="Times New Roman"/>
          <w:sz w:val="22"/>
          <w:szCs w:val="22"/>
        </w:rPr>
        <w:fldChar w:fldCharType="end"/>
      </w:r>
      <w:ins w:id="576" w:author="Tom" w:date="2019-04-17T16:38:00Z">
        <w:r w:rsidR="00264F01">
          <w:rPr>
            <w:rFonts w:cs="Times New Roman"/>
            <w:sz w:val="22"/>
            <w:szCs w:val="22"/>
          </w:rPr>
          <w:t xml:space="preserve">. </w:t>
        </w:r>
      </w:ins>
      <w:ins w:id="577" w:author="Jim Bever" w:date="2019-03-01T11:54:00Z">
        <w:del w:id="578" w:author="Tom" w:date="2019-04-17T16:38:00Z">
          <w:r w:rsidDel="00264F01">
            <w:rPr>
              <w:rFonts w:cs="Times New Roman"/>
              <w:sz w:val="22"/>
              <w:szCs w:val="22"/>
            </w:rPr>
            <w:delText>(</w:delText>
          </w:r>
        </w:del>
      </w:ins>
      <w:ins w:id="579" w:author="Jim Bever" w:date="2019-04-15T14:32:00Z">
        <w:del w:id="580" w:author="Tom" w:date="2019-04-17T16:38:00Z">
          <w:r w:rsidR="00264DB6" w:rsidDel="00264F01">
            <w:rPr>
              <w:rFonts w:cs="Times New Roman"/>
              <w:sz w:val="22"/>
              <w:szCs w:val="22"/>
            </w:rPr>
            <w:delText>Bronstein ???</w:delText>
          </w:r>
        </w:del>
      </w:ins>
      <w:ins w:id="581" w:author="Jim Bever" w:date="2019-03-01T12:03:00Z">
        <w:del w:id="582" w:author="Tom" w:date="2019-04-17T16:38:00Z">
          <w:r w:rsidR="009E5C40" w:rsidDel="00264F01">
            <w:rPr>
              <w:rFonts w:cs="Times New Roman"/>
              <w:sz w:val="22"/>
              <w:szCs w:val="22"/>
            </w:rPr>
            <w:delText xml:space="preserve">).  </w:delText>
          </w:r>
        </w:del>
        <w:r w:rsidR="009E5C40">
          <w:rPr>
            <w:rFonts w:cs="Times New Roman"/>
            <w:sz w:val="22"/>
            <w:szCs w:val="22"/>
          </w:rPr>
          <w:t>Our system can be identified as a literal system of cooperation</w:t>
        </w:r>
      </w:ins>
      <w:ins w:id="583" w:author="Jim Bever" w:date="2019-04-15T14:32:00Z">
        <w:r w:rsidR="00264DB6">
          <w:rPr>
            <w:rFonts w:cs="Times New Roman"/>
            <w:sz w:val="22"/>
            <w:szCs w:val="22"/>
          </w:rPr>
          <w:t xml:space="preserve"> among mutualistic symbionts</w:t>
        </w:r>
      </w:ins>
      <w:ins w:id="584" w:author="Jim Bever" w:date="2019-03-01T12:03:00Z">
        <w:r w:rsidR="009E5C40">
          <w:rPr>
            <w:rFonts w:cs="Times New Roman"/>
            <w:sz w:val="22"/>
            <w:szCs w:val="22"/>
          </w:rPr>
          <w:t xml:space="preserve"> when fidelity of investment (</w:t>
        </w:r>
        <w:r w:rsidR="009E5C40" w:rsidRPr="00855C99">
          <w:rPr>
            <w:rFonts w:cs="Times New Roman"/>
            <w:i/>
            <w:sz w:val="22"/>
            <w:szCs w:val="22"/>
            <w:rPrChange w:id="585" w:author="Tom" w:date="2019-04-17T15:46:00Z">
              <w:rPr>
                <w:rFonts w:cs="Times New Roman"/>
                <w:sz w:val="22"/>
                <w:szCs w:val="22"/>
              </w:rPr>
            </w:rPrChange>
          </w:rPr>
          <w:t>f</w:t>
        </w:r>
        <w:r w:rsidR="009E5C40">
          <w:rPr>
            <w:rFonts w:cs="Times New Roman"/>
            <w:sz w:val="22"/>
            <w:szCs w:val="22"/>
          </w:rPr>
          <w:t xml:space="preserve">) is less than 1 because the mutualist is creating a </w:t>
        </w:r>
      </w:ins>
      <w:ins w:id="586" w:author="Jim Bever" w:date="2019-04-15T14:33:00Z">
        <w:r w:rsidR="00264DB6">
          <w:rPr>
            <w:rFonts w:cs="Times New Roman"/>
            <w:sz w:val="22"/>
            <w:szCs w:val="22"/>
          </w:rPr>
          <w:t xml:space="preserve">public </w:t>
        </w:r>
      </w:ins>
      <w:ins w:id="587" w:author="Jim Bever" w:date="2019-03-01T12:03:00Z">
        <w:r w:rsidR="009E5C40">
          <w:rPr>
            <w:rFonts w:cs="Times New Roman"/>
            <w:sz w:val="22"/>
            <w:szCs w:val="22"/>
          </w:rPr>
          <w:t>benefit (</w:t>
        </w:r>
      </w:ins>
      <w:ins w:id="588" w:author="Jim Bever" w:date="2019-03-01T12:04:00Z">
        <w:r w:rsidR="009E5C40">
          <w:rPr>
            <w:rFonts w:cs="Times New Roman"/>
            <w:sz w:val="22"/>
            <w:szCs w:val="22"/>
          </w:rPr>
          <w:t>the</w:t>
        </w:r>
      </w:ins>
      <w:ins w:id="589" w:author="Jim Bever" w:date="2019-03-01T12:03:00Z">
        <w:r w:rsidR="009E5C40">
          <w:rPr>
            <w:rFonts w:cs="Times New Roman"/>
            <w:sz w:val="22"/>
            <w:szCs w:val="22"/>
          </w:rPr>
          <w:t xml:space="preserve"> </w:t>
        </w:r>
      </w:ins>
      <w:ins w:id="590" w:author="Jim Bever" w:date="2019-03-01T12:04:00Z">
        <w:r w:rsidR="009E5C40">
          <w:rPr>
            <w:rFonts w:cs="Times New Roman"/>
            <w:sz w:val="22"/>
            <w:szCs w:val="22"/>
          </w:rPr>
          <w:t>allocated carbon)</w:t>
        </w:r>
      </w:ins>
      <w:ins w:id="591" w:author="Jim Bever" w:date="2019-03-01T12:06:00Z">
        <w:r w:rsidR="009E5C40">
          <w:rPr>
            <w:rFonts w:cs="Times New Roman"/>
            <w:sz w:val="22"/>
            <w:szCs w:val="22"/>
          </w:rPr>
          <w:t>.  Simple evolutionary models have suggested that evolution of cooperation</w:t>
        </w:r>
      </w:ins>
      <w:ins w:id="592" w:author="Jim Bever" w:date="2019-03-01T12:07:00Z">
        <w:r w:rsidR="009E5C40">
          <w:rPr>
            <w:rFonts w:cs="Times New Roman"/>
            <w:sz w:val="22"/>
            <w:szCs w:val="22"/>
          </w:rPr>
          <w:t xml:space="preserve"> in systems of local dispersal (as would be true for symbionts)</w:t>
        </w:r>
      </w:ins>
      <w:ins w:id="593" w:author="Jim Bever" w:date="2019-03-01T12:06:00Z">
        <w:r w:rsidR="009E5C40">
          <w:rPr>
            <w:rFonts w:cs="Times New Roman"/>
            <w:sz w:val="22"/>
            <w:szCs w:val="22"/>
          </w:rPr>
          <w:t xml:space="preserve"> can be limited </w:t>
        </w:r>
      </w:ins>
      <w:ins w:id="594" w:author="Jim Bever" w:date="2019-03-01T12:08:00Z">
        <w:r w:rsidR="00B72A1D">
          <w:rPr>
            <w:rFonts w:cs="Times New Roman"/>
            <w:sz w:val="22"/>
            <w:szCs w:val="22"/>
          </w:rPr>
          <w:t xml:space="preserve">by competition with non-cooperators </w:t>
        </w:r>
      </w:ins>
      <w:ins w:id="595" w:author="Jim Bever" w:date="2019-03-01T12:10:00Z">
        <w:del w:id="596" w:author="Tom" w:date="2019-04-17T16:39:00Z">
          <w:r w:rsidR="00B72A1D" w:rsidDel="00264F01">
            <w:rPr>
              <w:rFonts w:cs="Times New Roman"/>
              <w:sz w:val="22"/>
              <w:szCs w:val="22"/>
            </w:rPr>
            <w:delText>West et al.. Que</w:delText>
          </w:r>
          <w:r w:rsidR="00264DB6" w:rsidDel="00264F01">
            <w:rPr>
              <w:rFonts w:cs="Times New Roman"/>
              <w:sz w:val="22"/>
              <w:szCs w:val="22"/>
            </w:rPr>
            <w:delText>ller..</w:delText>
          </w:r>
        </w:del>
      </w:ins>
      <w:r w:rsidR="00264F01">
        <w:rPr>
          <w:rFonts w:cs="Times New Roman"/>
          <w:sz w:val="22"/>
          <w:szCs w:val="22"/>
        </w:rPr>
        <w:fldChar w:fldCharType="begin"/>
      </w:r>
      <w:r w:rsidR="0088443B">
        <w:rPr>
          <w:rFonts w:cs="Times New Roman"/>
          <w:sz w:val="22"/>
          <w:szCs w:val="22"/>
        </w:rPr>
        <w:instrText xml:space="preserve"> ADDIN EN.CITE &lt;EndNote&gt;&lt;Cite&gt;&lt;Author&gt;West&lt;/Author&gt;&lt;Year&gt;2002&lt;/Year&gt;&lt;RecNum&gt;2805&lt;/RecNum&gt;&lt;DisplayText&gt;(Queller 1992; West et al. 2002)&lt;/DisplayText&gt;&lt;record&gt;&lt;rec-number&gt;2805&lt;/rec-number&gt;&lt;foreign-keys&gt;&lt;key app="EN" db-id="a09v205wwev003ezw5ep2xx4w2va509w9zw0"&gt;2805&lt;/key&gt;&lt;/foreign-keys&gt;&lt;ref-type name="Journal Article"&gt;17&lt;/ref-type&gt;&lt;contributors&gt;&lt;authors&gt;&lt;author&gt;West, Stuart A&lt;/author&gt;&lt;author&gt;Pen, Ido&lt;/author&gt;&lt;author&gt;Griffin, Ashleigh S&lt;/author&gt;&lt;/authors&gt;&lt;/contributors&gt;&lt;titles&gt;&lt;title&gt;Cooperation and competition between relatives&lt;/title&gt;&lt;secondary-title&gt;Science&lt;/secondary-title&gt;&lt;/titles&gt;&lt;periodical&gt;&lt;full-title&gt;Science&lt;/full-title&gt;&lt;abbr-1&gt;Science&lt;/abbr-1&gt;&lt;/periodical&gt;&lt;pages&gt;72-75&lt;/pages&gt;&lt;volume&gt;296&lt;/volume&gt;&lt;number&gt;5565&lt;/number&gt;&lt;dates&gt;&lt;year&gt;2002&lt;/year&gt;&lt;/dates&gt;&lt;isbn&gt;0036-8075&lt;/isbn&gt;&lt;urls&gt;&lt;/urls&gt;&lt;/record&gt;&lt;/Cite&gt;&lt;Cite&gt;&lt;Author&gt;Queller&lt;/Author&gt;&lt;Year&gt;1992&lt;/Year&gt;&lt;RecNum&gt;2806&lt;/RecNum&gt;&lt;record&gt;&lt;rec-number&gt;2806&lt;/rec-number&gt;&lt;foreign-keys&gt;&lt;key app="EN" db-id="a09v205wwev003ezw5ep2xx4w2va509w9zw0"&gt;2806&lt;/key&gt;&lt;/foreign-keys&gt;&lt;ref-type name="Journal Article"&gt;17&lt;/ref-type&gt;&lt;contributors&gt;&lt;authors&gt;&lt;author&gt;Queller, David C&lt;/author&gt;&lt;/authors&gt;&lt;/contributors&gt;&lt;titles&gt;&lt;title&gt;A general model for kin selection&lt;/title&gt;&lt;secondary-title&gt;Evolution&lt;/secondary-title&gt;&lt;/titles&gt;&lt;periodical&gt;&lt;full-title&gt;Evolution&lt;/full-title&gt;&lt;abbr-1&gt;Evolution&lt;/abbr-1&gt;&lt;abbr-2&gt;Evolution&lt;/abbr-2&gt;&lt;/periodical&gt;&lt;pages&gt;376-380&lt;/pages&gt;&lt;volume&gt;46&lt;/volume&gt;&lt;number&gt;2&lt;/number&gt;&lt;dates&gt;&lt;year&gt;1992&lt;/year&gt;&lt;/dates&gt;&lt;isbn&gt;0014-3820&lt;/isbn&gt;&lt;urls&gt;&lt;/urls&gt;&lt;/record&gt;&lt;/Cite&gt;&lt;/EndNote&gt;</w:instrText>
      </w:r>
      <w:r w:rsidR="00264F01">
        <w:rPr>
          <w:rFonts w:cs="Times New Roman"/>
          <w:sz w:val="22"/>
          <w:szCs w:val="22"/>
        </w:rPr>
        <w:fldChar w:fldCharType="separate"/>
      </w:r>
      <w:r w:rsidR="0088443B">
        <w:rPr>
          <w:rFonts w:cs="Times New Roman"/>
          <w:noProof/>
          <w:sz w:val="22"/>
          <w:szCs w:val="22"/>
        </w:rPr>
        <w:t>(Queller 1992; West et al. 2002)</w:t>
      </w:r>
      <w:r w:rsidR="00264F01">
        <w:rPr>
          <w:rFonts w:cs="Times New Roman"/>
          <w:sz w:val="22"/>
          <w:szCs w:val="22"/>
        </w:rPr>
        <w:fldChar w:fldCharType="end"/>
      </w:r>
      <w:ins w:id="597" w:author="Tom" w:date="2019-04-17T16:40:00Z">
        <w:del w:id="598" w:author="Jim Bever" w:date="2019-04-18T15:03:00Z">
          <w:r w:rsidR="00264F01" w:rsidDel="00875548">
            <w:rPr>
              <w:rFonts w:cs="Times New Roman"/>
              <w:sz w:val="22"/>
              <w:szCs w:val="22"/>
            </w:rPr>
            <w:delText>,</w:delText>
          </w:r>
        </w:del>
      </w:ins>
      <w:del w:id="599" w:author="Tom" w:date="2019-06-28T22:24:00Z">
        <w:r w:rsidR="00264F01" w:rsidDel="0088443B">
          <w:rPr>
            <w:rFonts w:cs="Times New Roman"/>
            <w:sz w:val="22"/>
            <w:szCs w:val="22"/>
          </w:rPr>
          <w:fldChar w:fldCharType="begin"/>
        </w:r>
        <w:r w:rsidR="00264F01" w:rsidDel="0088443B">
          <w:rPr>
            <w:rFonts w:cs="Times New Roman"/>
            <w:sz w:val="22"/>
            <w:szCs w:val="22"/>
          </w:rPr>
          <w:delInstrText xml:space="preserve"> ADDIN EN.CITE &lt;EndNote&gt;&lt;Cite&gt;&lt;Author&gt;Queller&lt;/Author&gt;&lt;Year&gt;1992&lt;/Year&gt;&lt;RecNum&gt;2806&lt;/RecNum&gt;&lt;DisplayText&gt;(Queller 1992)&lt;/DisplayText&gt;&lt;record&gt;&lt;rec-number&gt;2806&lt;/rec-number&gt;&lt;foreign-keys&gt;&lt;key app="EN" db-id="a09v205wwev003ezw5ep2xx4w2va509w9zw0"&gt;2806&lt;/key&gt;&lt;/foreign-keys&gt;&lt;ref-type name="Journal Article"&gt;17&lt;/ref-type&gt;&lt;contributors&gt;&lt;authors&gt;&lt;author&gt;Queller, David C&lt;/author&gt;&lt;/authors&gt;&lt;/contributors&gt;&lt;titles&gt;&lt;title&gt;A general model for kin selection&lt;/title&gt;&lt;secondary-title&gt;Evolution&lt;/secondary-title&gt;&lt;/titles&gt;&lt;periodical&gt;&lt;full-title&gt;Evolution&lt;/full-title&gt;&lt;abbr-1&gt;Evolution&lt;/abbr-1&gt;&lt;abbr-2&gt;Evolution&lt;/abbr-2&gt;&lt;/periodical&gt;&lt;pages&gt;376-380&lt;/pages&gt;&lt;volume&gt;46&lt;/volume&gt;&lt;number&gt;2&lt;/number&gt;&lt;dates&gt;&lt;year&gt;1992&lt;/year&gt;&lt;/dates&gt;&lt;isbn&gt;0014-3820&lt;/isbn&gt;&lt;urls&gt;&lt;/urls&gt;&lt;/record&gt;&lt;/Cite&gt;&lt;/EndNote&gt;</w:delInstrText>
        </w:r>
        <w:r w:rsidR="00264F01" w:rsidDel="0088443B">
          <w:rPr>
            <w:rFonts w:cs="Times New Roman"/>
            <w:sz w:val="22"/>
            <w:szCs w:val="22"/>
          </w:rPr>
          <w:fldChar w:fldCharType="separate"/>
        </w:r>
        <w:r w:rsidR="00264F01" w:rsidDel="0088443B">
          <w:rPr>
            <w:rFonts w:cs="Times New Roman"/>
            <w:noProof/>
            <w:sz w:val="22"/>
            <w:szCs w:val="22"/>
          </w:rPr>
          <w:delText>(Queller 1992)</w:delText>
        </w:r>
        <w:r w:rsidR="00264F01" w:rsidDel="0088443B">
          <w:rPr>
            <w:rFonts w:cs="Times New Roman"/>
            <w:sz w:val="22"/>
            <w:szCs w:val="22"/>
          </w:rPr>
          <w:fldChar w:fldCharType="end"/>
        </w:r>
      </w:del>
      <w:ins w:id="600" w:author="Jim Bever" w:date="2019-03-01T12:10:00Z">
        <w:r w:rsidR="00264DB6">
          <w:rPr>
            <w:rFonts w:cs="Times New Roman"/>
            <w:sz w:val="22"/>
            <w:szCs w:val="22"/>
          </w:rPr>
          <w:t>.  However, when the cooper</w:t>
        </w:r>
      </w:ins>
      <w:ins w:id="601" w:author="Jim Bever" w:date="2019-04-15T14:36:00Z">
        <w:r w:rsidR="00264DB6">
          <w:rPr>
            <w:rFonts w:cs="Times New Roman"/>
            <w:sz w:val="22"/>
            <w:szCs w:val="22"/>
          </w:rPr>
          <w:t xml:space="preserve">ative act increases local carrying capacity, as is the case for increased plant preferential allocation, then </w:t>
        </w:r>
      </w:ins>
      <w:ins w:id="602" w:author="Jim Bever" w:date="2019-04-15T14:37:00Z">
        <w:r w:rsidR="00264DB6">
          <w:rPr>
            <w:rFonts w:cs="Times New Roman"/>
            <w:sz w:val="22"/>
            <w:szCs w:val="22"/>
          </w:rPr>
          <w:t>competition among symbionts is not a problem for the evolution of the cooperative trait</w:t>
        </w:r>
      </w:ins>
      <w:ins w:id="603" w:author="Jim Bever" w:date="2019-04-15T14:38:00Z">
        <w:del w:id="604" w:author="Tom" w:date="2019-04-17T16:40:00Z">
          <w:r w:rsidR="00264DB6" w:rsidDel="00264F01">
            <w:rPr>
              <w:rFonts w:cs="Times New Roman"/>
              <w:sz w:val="22"/>
              <w:szCs w:val="22"/>
            </w:rPr>
            <w:delText xml:space="preserve"> (Platt and Bever 2009)</w:delText>
          </w:r>
        </w:del>
      </w:ins>
      <w:ins w:id="605" w:author="Tom" w:date="2019-04-17T16:40:00Z">
        <w:r w:rsidR="00264F01">
          <w:rPr>
            <w:rFonts w:cs="Times New Roman"/>
            <w:sz w:val="22"/>
            <w:szCs w:val="22"/>
          </w:rPr>
          <w:t xml:space="preserve"> </w:t>
        </w:r>
      </w:ins>
      <w:r w:rsidR="00264F01">
        <w:rPr>
          <w:rFonts w:cs="Times New Roman"/>
          <w:sz w:val="22"/>
          <w:szCs w:val="22"/>
        </w:rPr>
        <w:fldChar w:fldCharType="begin"/>
      </w:r>
      <w:r w:rsidR="00264F01">
        <w:rPr>
          <w:rFonts w:cs="Times New Roman"/>
          <w:sz w:val="22"/>
          <w:szCs w:val="22"/>
        </w:rPr>
        <w:instrText xml:space="preserve"> ADDIN EN.CITE &lt;EndNote&gt;&lt;Cite&gt;&lt;Author&gt;Platt&lt;/Author&gt;&lt;Year&gt;2009&lt;/Year&gt;&lt;RecNum&gt;2798&lt;/RecNum&gt;&lt;DisplayText&gt;(Platt and Bever 2009)&lt;/DisplayText&gt;&lt;record&gt;&lt;rec-number&gt;2798&lt;/rec-number&gt;&lt;foreign-keys&gt;&lt;key app="EN" db-id="a09v205wwev003ezw5ep2xx4w2va509w9zw0"&gt;2798&lt;/key&gt;&lt;/foreign-keys&gt;&lt;ref-type name="Journal Article"&gt;17&lt;/ref-type&gt;&lt;contributors&gt;&lt;authors&gt;&lt;author&gt;Platt, Thomas G&lt;/author&gt;&lt;author&gt;Bever, James D&lt;/author&gt;&lt;/authors&gt;&lt;/contributors&gt;&lt;titles&gt;&lt;title&gt;Kin competition and the evolution of cooperation&lt;/title&gt;&lt;secondary-title&gt;Trends in ecology &amp;amp; evolution&lt;/secondary-title&gt;&lt;/titles&gt;&lt;periodical&gt;&lt;full-title&gt;Trends in Ecology &amp;amp; Evolution&lt;/full-title&gt;&lt;abbr-1&gt;Trends Ecol. Evol.&lt;/abbr-1&gt;&lt;abbr-2&gt;Trends Ecol Evol&lt;/abbr-2&gt;&lt;/periodical&gt;&lt;pages&gt;370-377&lt;/pages&gt;&lt;volume&gt;24&lt;/volume&gt;&lt;number&gt;7&lt;/number&gt;&lt;dates&gt;&lt;year&gt;2009&lt;/year&gt;&lt;/dates&gt;&lt;isbn&gt;0169-5347&lt;/isbn&gt;&lt;urls&gt;&lt;/urls&gt;&lt;/record&gt;&lt;/Cite&gt;&lt;/EndNote&gt;</w:instrText>
      </w:r>
      <w:r w:rsidR="00264F01">
        <w:rPr>
          <w:rFonts w:cs="Times New Roman"/>
          <w:sz w:val="22"/>
          <w:szCs w:val="22"/>
        </w:rPr>
        <w:fldChar w:fldCharType="separate"/>
      </w:r>
      <w:r w:rsidR="00264F01">
        <w:rPr>
          <w:rFonts w:cs="Times New Roman"/>
          <w:noProof/>
          <w:sz w:val="22"/>
          <w:szCs w:val="22"/>
        </w:rPr>
        <w:t>(Platt and Bever 2009)</w:t>
      </w:r>
      <w:r w:rsidR="00264F01">
        <w:rPr>
          <w:rFonts w:cs="Times New Roman"/>
          <w:sz w:val="22"/>
          <w:szCs w:val="22"/>
        </w:rPr>
        <w:fldChar w:fldCharType="end"/>
      </w:r>
      <w:ins w:id="606" w:author="Jim Bever" w:date="2019-04-15T14:38:00Z">
        <w:r w:rsidR="00264DB6">
          <w:rPr>
            <w:rFonts w:cs="Times New Roman"/>
            <w:sz w:val="22"/>
            <w:szCs w:val="22"/>
          </w:rPr>
          <w:t>.  We demonstrate that a more complete model of resource compe</w:t>
        </w:r>
      </w:ins>
      <w:ins w:id="607" w:author="Jim Bever" w:date="2019-04-15T14:39:00Z">
        <w:r w:rsidR="00264DB6">
          <w:rPr>
            <w:rFonts w:cs="Times New Roman"/>
            <w:sz w:val="22"/>
            <w:szCs w:val="22"/>
          </w:rPr>
          <w:t>tition yields a high likelihood of persistence of the cooperative trait and coexistence with the non-cooperative trait</w:t>
        </w:r>
      </w:ins>
      <w:ins w:id="608" w:author="Jim Bever" w:date="2019-04-15T14:40:00Z">
        <w:r w:rsidR="00264DB6">
          <w:rPr>
            <w:rFonts w:cs="Times New Roman"/>
            <w:sz w:val="22"/>
            <w:szCs w:val="22"/>
          </w:rPr>
          <w:t>.</w:t>
        </w:r>
      </w:ins>
    </w:p>
    <w:p w14:paraId="73E6A907" w14:textId="77777777" w:rsidR="002130E6" w:rsidRDefault="002130E6">
      <w:pPr>
        <w:pStyle w:val="Body"/>
        <w:spacing w:line="480" w:lineRule="auto"/>
        <w:jc w:val="both"/>
        <w:outlineLvl w:val="0"/>
        <w:rPr>
          <w:ins w:id="609" w:author="Jim Bever" w:date="2019-01-24T13:27:00Z"/>
          <w:rFonts w:cs="Times New Roman"/>
          <w:sz w:val="22"/>
          <w:szCs w:val="22"/>
        </w:rPr>
      </w:pPr>
    </w:p>
    <w:p w14:paraId="72EF6D8C" w14:textId="77777777" w:rsidR="002130E6" w:rsidRPr="00A124F9" w:rsidRDefault="002130E6">
      <w:pPr>
        <w:pStyle w:val="Body"/>
        <w:spacing w:line="480" w:lineRule="auto"/>
        <w:jc w:val="both"/>
        <w:outlineLvl w:val="0"/>
        <w:rPr>
          <w:rFonts w:cs="Times New Roman"/>
          <w:i/>
          <w:sz w:val="22"/>
          <w:szCs w:val="22"/>
          <w:rPrChange w:id="610" w:author="Bever, James David" w:date="2019-06-10T14:12:00Z">
            <w:rPr>
              <w:rFonts w:cs="Times New Roman"/>
              <w:b/>
              <w:sz w:val="22"/>
              <w:szCs w:val="22"/>
            </w:rPr>
          </w:rPrChange>
        </w:rPr>
      </w:pPr>
      <w:ins w:id="611" w:author="Jim Bever" w:date="2019-01-24T13:27:00Z">
        <w:r w:rsidRPr="00A124F9">
          <w:rPr>
            <w:rFonts w:cs="Times New Roman"/>
            <w:i/>
            <w:sz w:val="22"/>
            <w:szCs w:val="22"/>
            <w:rPrChange w:id="612" w:author="Bever, James David" w:date="2019-06-10T14:12:00Z">
              <w:rPr>
                <w:rFonts w:cs="Times New Roman"/>
                <w:sz w:val="22"/>
                <w:szCs w:val="22"/>
              </w:rPr>
            </w:rPrChange>
          </w:rPr>
          <w:t xml:space="preserve">Relevance of model results to </w:t>
        </w:r>
      </w:ins>
      <w:ins w:id="613" w:author="Jim Bever" w:date="2019-01-24T13:32:00Z">
        <w:r w:rsidR="001F5FDA" w:rsidRPr="00A124F9">
          <w:rPr>
            <w:rFonts w:cs="Times New Roman"/>
            <w:i/>
            <w:sz w:val="22"/>
            <w:szCs w:val="22"/>
            <w:rPrChange w:id="614" w:author="Bever, James David" w:date="2019-06-10T14:12:00Z">
              <w:rPr>
                <w:rFonts w:cs="Times New Roman"/>
                <w:sz w:val="22"/>
                <w:szCs w:val="22"/>
              </w:rPr>
            </w:rPrChange>
          </w:rPr>
          <w:t>plant-mycorrhizal</w:t>
        </w:r>
      </w:ins>
      <w:ins w:id="615" w:author="Jim Bever" w:date="2019-01-24T13:27:00Z">
        <w:r w:rsidRPr="00A124F9">
          <w:rPr>
            <w:rFonts w:cs="Times New Roman"/>
            <w:i/>
            <w:sz w:val="22"/>
            <w:szCs w:val="22"/>
            <w:rPrChange w:id="616" w:author="Bever, James David" w:date="2019-06-10T14:12:00Z">
              <w:rPr>
                <w:rFonts w:cs="Times New Roman"/>
                <w:sz w:val="22"/>
                <w:szCs w:val="22"/>
              </w:rPr>
            </w:rPrChange>
          </w:rPr>
          <w:t xml:space="preserve"> dynamics</w:t>
        </w:r>
      </w:ins>
      <w:ins w:id="617" w:author="Tom" w:date="2019-04-17T16:17:00Z">
        <w:r w:rsidR="00C22FF7" w:rsidRPr="00A124F9">
          <w:rPr>
            <w:rFonts w:cs="Times New Roman"/>
            <w:i/>
            <w:sz w:val="22"/>
            <w:szCs w:val="22"/>
            <w:rPrChange w:id="618" w:author="Bever, James David" w:date="2019-06-10T14:12:00Z">
              <w:rPr>
                <w:rFonts w:cs="Times New Roman"/>
                <w:sz w:val="22"/>
                <w:szCs w:val="22"/>
              </w:rPr>
            </w:rPrChange>
          </w:rPr>
          <w:t>:</w:t>
        </w:r>
      </w:ins>
    </w:p>
    <w:p w14:paraId="1047402C" w14:textId="64740115" w:rsidR="00873AE0" w:rsidRDefault="001F5FDA">
      <w:pPr>
        <w:pStyle w:val="Body"/>
        <w:spacing w:line="480" w:lineRule="auto"/>
        <w:jc w:val="both"/>
        <w:outlineLvl w:val="0"/>
        <w:rPr>
          <w:ins w:id="619" w:author="Bever, James David" w:date="2019-06-25T09:28:00Z"/>
          <w:rFonts w:cs="Times New Roman"/>
          <w:sz w:val="22"/>
          <w:szCs w:val="22"/>
        </w:rPr>
      </w:pPr>
      <w:ins w:id="620" w:author="Jim Bever" w:date="2019-01-24T13:36:00Z">
        <w:r>
          <w:rPr>
            <w:rFonts w:cs="Times New Roman"/>
            <w:sz w:val="22"/>
            <w:szCs w:val="22"/>
          </w:rPr>
          <w:t>Given their role in modulating plant nutrition, mycorrhizal fungal dynamics are critical to terrestrial carbon dynamics</w:t>
        </w:r>
      </w:ins>
      <w:ins w:id="621" w:author="Bever, James David" w:date="2019-06-24T12:55:00Z">
        <w:r w:rsidR="00CA353E">
          <w:rPr>
            <w:rFonts w:cs="Times New Roman"/>
            <w:sz w:val="22"/>
            <w:szCs w:val="22"/>
          </w:rPr>
          <w:t xml:space="preserve"> and v</w:t>
        </w:r>
      </w:ins>
      <w:ins w:id="622" w:author="Jim Bever" w:date="2019-01-24T13:37:00Z">
        <w:del w:id="623" w:author="Bever, James David" w:date="2019-06-24T12:55:00Z">
          <w:r w:rsidDel="00CA353E">
            <w:rPr>
              <w:rFonts w:cs="Times New Roman"/>
              <w:sz w:val="22"/>
              <w:szCs w:val="22"/>
            </w:rPr>
            <w:delText xml:space="preserve"> (citations).  V</w:delText>
          </w:r>
        </w:del>
        <w:r>
          <w:rPr>
            <w:rFonts w:cs="Times New Roman"/>
            <w:sz w:val="22"/>
            <w:szCs w:val="22"/>
          </w:rPr>
          <w:t xml:space="preserve">alidated models </w:t>
        </w:r>
      </w:ins>
      <w:ins w:id="624" w:author="Jim Bever" w:date="2019-01-24T13:38:00Z">
        <w:r>
          <w:rPr>
            <w:rFonts w:cs="Times New Roman"/>
            <w:sz w:val="22"/>
            <w:szCs w:val="22"/>
          </w:rPr>
          <w:t>are necessary to predict these terrestrial response to anthropogenic perturbations.  Our model represents a</w:t>
        </w:r>
      </w:ins>
      <w:ins w:id="625" w:author="Jim Bever" w:date="2019-04-18T15:36:00Z">
        <w:r w:rsidR="00FB4AEF">
          <w:rPr>
            <w:rFonts w:cs="Times New Roman"/>
            <w:sz w:val="22"/>
            <w:szCs w:val="22"/>
          </w:rPr>
          <w:t>n</w:t>
        </w:r>
      </w:ins>
      <w:ins w:id="626" w:author="Jim Bever" w:date="2019-01-24T13:38:00Z">
        <w:r>
          <w:rPr>
            <w:rFonts w:cs="Times New Roman"/>
            <w:sz w:val="22"/>
            <w:szCs w:val="22"/>
          </w:rPr>
          <w:t xml:space="preserve"> advance in this direction, as we </w:t>
        </w:r>
      </w:ins>
      <w:ins w:id="627" w:author="Jim Bever" w:date="2019-01-24T13:39:00Z">
        <w:r>
          <w:rPr>
            <w:rFonts w:cs="Times New Roman"/>
            <w:sz w:val="22"/>
            <w:szCs w:val="22"/>
          </w:rPr>
          <w:t>build</w:t>
        </w:r>
      </w:ins>
      <w:ins w:id="628" w:author="Jim Bever" w:date="2019-01-24T13:38:00Z">
        <w:r>
          <w:rPr>
            <w:rFonts w:cs="Times New Roman"/>
            <w:sz w:val="22"/>
            <w:szCs w:val="22"/>
          </w:rPr>
          <w:t xml:space="preserve"> </w:t>
        </w:r>
      </w:ins>
      <w:ins w:id="629" w:author="Jim Bever" w:date="2019-01-24T13:39:00Z">
        <w:r>
          <w:rPr>
            <w:rFonts w:cs="Times New Roman"/>
            <w:sz w:val="22"/>
            <w:szCs w:val="22"/>
          </w:rPr>
          <w:t>on basic</w:t>
        </w:r>
      </w:ins>
      <w:ins w:id="630" w:author="Jim Bever" w:date="2019-01-24T13:44:00Z">
        <w:r w:rsidR="007B236A">
          <w:rPr>
            <w:rFonts w:cs="Times New Roman"/>
            <w:sz w:val="22"/>
            <w:szCs w:val="22"/>
          </w:rPr>
          <w:t xml:space="preserve"> aspects of the plant-mycorrhizal fungal biology</w:t>
        </w:r>
      </w:ins>
      <w:ins w:id="631" w:author="Bever, James David" w:date="2019-06-24T13:11:00Z">
        <w:r w:rsidR="00727A6E">
          <w:rPr>
            <w:rFonts w:cs="Times New Roman"/>
            <w:sz w:val="22"/>
            <w:szCs w:val="22"/>
          </w:rPr>
          <w:t xml:space="preserve"> that are capable of governing the efficiency of the mycorrhizal mutualism in the face of </w:t>
        </w:r>
      </w:ins>
      <w:ins w:id="632" w:author="Bever, James David" w:date="2019-06-24T13:13:00Z">
        <w:r w:rsidR="00727A6E">
          <w:rPr>
            <w:rFonts w:cs="Times New Roman"/>
            <w:sz w:val="22"/>
            <w:szCs w:val="22"/>
          </w:rPr>
          <w:t xml:space="preserve">competition from </w:t>
        </w:r>
      </w:ins>
      <w:ins w:id="633" w:author="Bever, James David" w:date="2019-06-24T13:11:00Z">
        <w:r w:rsidR="00727A6E">
          <w:rPr>
            <w:rFonts w:cs="Times New Roman"/>
            <w:sz w:val="22"/>
            <w:szCs w:val="22"/>
          </w:rPr>
          <w:t>non-beneficial</w:t>
        </w:r>
      </w:ins>
      <w:ins w:id="634" w:author="Bever, James David" w:date="2019-06-24T13:13:00Z">
        <w:r w:rsidR="00727A6E">
          <w:rPr>
            <w:rFonts w:cs="Times New Roman"/>
            <w:sz w:val="22"/>
            <w:szCs w:val="22"/>
          </w:rPr>
          <w:t xml:space="preserve"> symbionts (cheaters)</w:t>
        </w:r>
      </w:ins>
      <w:ins w:id="635" w:author="Bever, James David" w:date="2019-06-24T12:57:00Z">
        <w:r w:rsidR="004B6273">
          <w:rPr>
            <w:rFonts w:cs="Times New Roman"/>
            <w:sz w:val="22"/>
            <w:szCs w:val="22"/>
          </w:rPr>
          <w:t xml:space="preserve">.  Our model includes the </w:t>
        </w:r>
      </w:ins>
      <w:ins w:id="636" w:author="Jim Bever" w:date="2019-01-24T13:44:00Z">
        <w:del w:id="637" w:author="Bever, James David" w:date="2019-06-24T12:57:00Z">
          <w:r w:rsidR="007B236A" w:rsidDel="004B6273">
            <w:rPr>
              <w:rFonts w:cs="Times New Roman"/>
              <w:sz w:val="22"/>
              <w:szCs w:val="22"/>
            </w:rPr>
            <w:delText xml:space="preserve">, including </w:delText>
          </w:r>
        </w:del>
      </w:ins>
      <w:ins w:id="638" w:author="Jim Bever" w:date="2019-01-24T13:45:00Z">
        <w:r w:rsidR="007B236A">
          <w:rPr>
            <w:rFonts w:cs="Times New Roman"/>
            <w:sz w:val="22"/>
            <w:szCs w:val="22"/>
          </w:rPr>
          <w:t xml:space="preserve">energetic </w:t>
        </w:r>
      </w:ins>
      <w:ins w:id="639" w:author="Jim Bever" w:date="2019-01-24T13:39:00Z">
        <w:r>
          <w:rPr>
            <w:rFonts w:cs="Times New Roman"/>
            <w:sz w:val="22"/>
            <w:szCs w:val="22"/>
          </w:rPr>
          <w:t>costs of</w:t>
        </w:r>
      </w:ins>
      <w:ins w:id="640" w:author="Jim Bever" w:date="2019-01-24T13:45:00Z">
        <w:r w:rsidR="007B236A">
          <w:rPr>
            <w:rFonts w:cs="Times New Roman"/>
            <w:sz w:val="22"/>
            <w:szCs w:val="22"/>
          </w:rPr>
          <w:t xml:space="preserve"> P delivery t</w:t>
        </w:r>
      </w:ins>
      <w:ins w:id="641" w:author="Jim Bever" w:date="2019-01-24T13:39:00Z">
        <w:r>
          <w:rPr>
            <w:rFonts w:cs="Times New Roman"/>
            <w:sz w:val="22"/>
            <w:szCs w:val="22"/>
          </w:rPr>
          <w:t>o the fungus</w:t>
        </w:r>
      </w:ins>
      <w:ins w:id="642" w:author="Bever, James David" w:date="2019-06-24T12:57:00Z">
        <w:r w:rsidR="004B6273">
          <w:rPr>
            <w:rFonts w:cs="Times New Roman"/>
            <w:sz w:val="22"/>
            <w:szCs w:val="22"/>
          </w:rPr>
          <w:t xml:space="preserve"> as a dynamic variable, in contrast to other formulations </w:t>
        </w:r>
      </w:ins>
      <w:r w:rsidR="0088443B">
        <w:rPr>
          <w:rFonts w:cs="Times New Roman"/>
          <w:sz w:val="22"/>
          <w:szCs w:val="22"/>
        </w:rPr>
        <w:fldChar w:fldCharType="begin"/>
      </w:r>
      <w:r w:rsidR="0088443B">
        <w:rPr>
          <w:rFonts w:cs="Times New Roman"/>
          <w:sz w:val="22"/>
          <w:szCs w:val="22"/>
        </w:rPr>
        <w:instrText xml:space="preserve"> ADDIN EN.CITE &lt;EndNote&gt;&lt;Cite&gt;&lt;Author&gt;Lu&lt;/Author&gt;&lt;Year&gt;2019&lt;/Year&gt;&lt;RecNum&gt;2810&lt;/RecNum&gt;&lt;DisplayText&gt;(Lu and Hedin 2019)&lt;/DisplayText&gt;&lt;record&gt;&lt;rec-number&gt;2810&lt;/rec-number&gt;&lt;foreign-keys&gt;&lt;key app="EN" db-id="a09v205wwev003ezw5ep2xx4w2va509w9zw0"&gt;2810&lt;/key&gt;&lt;/foreign-keys&gt;&lt;ref-type name="Journal Article"&gt;17&lt;/ref-type&gt;&lt;contributors&gt;&lt;authors&gt;&lt;author&gt;Lu, Mingzhen&lt;/author&gt;&lt;author&gt;Hedin, Lars O&lt;/author&gt;&lt;/authors&gt;&lt;/contributors&gt;&lt;titles&gt;&lt;title&gt;Global plant–symbiont organization and emergence of biogeochemical cycles resolved by evolution-based trait modelling&lt;/title&gt;&lt;secondary-title&gt;Nature ecology &amp;amp; evolution&lt;/secondary-title&gt;&lt;/titles&gt;&lt;periodical&gt;&lt;full-title&gt;Nature Ecology &amp;amp; Evolution&lt;/full-title&gt;&lt;/periodical&gt;&lt;pages&gt;239&lt;/pages&gt;&lt;volume&gt;3&lt;/volume&gt;&lt;number&gt;2&lt;/number&gt;&lt;dates&gt;&lt;year&gt;2019&lt;/year&gt;&lt;/dates&gt;&lt;isbn&gt;2397-334X&lt;/isbn&gt;&lt;urls&gt;&lt;/urls&gt;&lt;/record&gt;&lt;/Cite&gt;&lt;/EndNote&gt;</w:instrText>
      </w:r>
      <w:r w:rsidR="0088443B">
        <w:rPr>
          <w:rFonts w:cs="Times New Roman"/>
          <w:sz w:val="22"/>
          <w:szCs w:val="22"/>
        </w:rPr>
        <w:fldChar w:fldCharType="separate"/>
      </w:r>
      <w:r w:rsidR="0088443B">
        <w:rPr>
          <w:rFonts w:cs="Times New Roman"/>
          <w:noProof/>
          <w:sz w:val="22"/>
          <w:szCs w:val="22"/>
        </w:rPr>
        <w:t>(Lu and Hedin 2019)</w:t>
      </w:r>
      <w:r w:rsidR="0088443B">
        <w:rPr>
          <w:rFonts w:cs="Times New Roman"/>
          <w:sz w:val="22"/>
          <w:szCs w:val="22"/>
        </w:rPr>
        <w:fldChar w:fldCharType="end"/>
      </w:r>
      <w:ins w:id="643" w:author="Bever, James David" w:date="2019-06-24T12:57:00Z">
        <w:del w:id="644" w:author="Tom" w:date="2019-06-28T22:26:00Z">
          <w:r w:rsidR="004B6273" w:rsidDel="0088443B">
            <w:rPr>
              <w:rFonts w:cs="Times New Roman"/>
              <w:sz w:val="22"/>
              <w:szCs w:val="22"/>
            </w:rPr>
            <w:delText>(</w:delText>
          </w:r>
          <w:commentRangeStart w:id="645"/>
          <w:r w:rsidR="004B6273" w:rsidDel="0088443B">
            <w:rPr>
              <w:rFonts w:cs="Times New Roman"/>
              <w:sz w:val="22"/>
              <w:szCs w:val="22"/>
            </w:rPr>
            <w:delText>Lu and Hedin 2019</w:delText>
          </w:r>
        </w:del>
      </w:ins>
      <w:commentRangeEnd w:id="645"/>
      <w:ins w:id="646" w:author="Bever, James David" w:date="2019-06-25T09:23:00Z">
        <w:r w:rsidR="00873AE0">
          <w:rPr>
            <w:rStyle w:val="CommentReference"/>
            <w:rFonts w:cs="Times New Roman"/>
            <w:color w:val="00000A"/>
          </w:rPr>
          <w:commentReference w:id="645"/>
        </w:r>
      </w:ins>
      <w:ins w:id="647" w:author="Bever, James David" w:date="2019-06-24T12:57:00Z">
        <w:del w:id="648" w:author="Tom" w:date="2019-06-28T22:26:00Z">
          <w:r w:rsidR="004B6273" w:rsidDel="0088443B">
            <w:rPr>
              <w:rFonts w:cs="Times New Roman"/>
              <w:sz w:val="22"/>
              <w:szCs w:val="22"/>
            </w:rPr>
            <w:delText>)</w:delText>
          </w:r>
        </w:del>
        <w:r w:rsidR="004B6273">
          <w:rPr>
            <w:rFonts w:cs="Times New Roman"/>
            <w:sz w:val="22"/>
            <w:szCs w:val="22"/>
          </w:rPr>
          <w:t xml:space="preserve">.  </w:t>
        </w:r>
      </w:ins>
      <w:ins w:id="649" w:author="Jim Bever" w:date="2019-01-24T13:39:00Z">
        <w:del w:id="650" w:author="Bever, James David" w:date="2019-06-24T12:56:00Z">
          <w:r w:rsidDel="004B6273">
            <w:rPr>
              <w:rFonts w:cs="Times New Roman"/>
              <w:sz w:val="22"/>
              <w:szCs w:val="22"/>
            </w:rPr>
            <w:delText xml:space="preserve"> </w:delText>
          </w:r>
        </w:del>
      </w:ins>
      <w:ins w:id="651" w:author="Jim Bever" w:date="2019-01-24T13:45:00Z">
        <w:del w:id="652" w:author="Bever, James David" w:date="2019-06-24T12:56:00Z">
          <w:r w:rsidR="007B236A" w:rsidDel="004B6273">
            <w:rPr>
              <w:rFonts w:cs="Times New Roman"/>
              <w:sz w:val="22"/>
              <w:szCs w:val="22"/>
            </w:rPr>
            <w:delText>(i</w:delText>
          </w:r>
        </w:del>
      </w:ins>
      <w:ins w:id="653" w:author="Tom" w:date="2019-04-17T16:17:00Z">
        <w:del w:id="654" w:author="Bever, James David" w:date="2019-06-24T12:56:00Z">
          <w:r w:rsidR="00C22FF7" w:rsidDel="004B6273">
            <w:rPr>
              <w:rFonts w:cs="Times New Roman"/>
              <w:sz w:val="22"/>
              <w:szCs w:val="22"/>
            </w:rPr>
            <w:delText>.</w:delText>
          </w:r>
        </w:del>
      </w:ins>
      <w:ins w:id="655" w:author="Jim Bever" w:date="2019-01-24T13:45:00Z">
        <w:del w:id="656" w:author="Bever, James David" w:date="2019-06-24T12:56:00Z">
          <w:r w:rsidR="007B236A" w:rsidDel="004B6273">
            <w:rPr>
              <w:rFonts w:cs="Times New Roman"/>
              <w:sz w:val="22"/>
              <w:szCs w:val="22"/>
            </w:rPr>
            <w:delText>e</w:delText>
          </w:r>
        </w:del>
      </w:ins>
      <w:ins w:id="657" w:author="Tom" w:date="2019-04-17T16:17:00Z">
        <w:del w:id="658" w:author="Bever, James David" w:date="2019-06-24T12:56:00Z">
          <w:r w:rsidR="00C22FF7" w:rsidDel="004B6273">
            <w:rPr>
              <w:rFonts w:cs="Times New Roman"/>
              <w:sz w:val="22"/>
              <w:szCs w:val="22"/>
            </w:rPr>
            <w:delText>.</w:delText>
          </w:r>
        </w:del>
      </w:ins>
      <w:ins w:id="659" w:author="Jim Bever" w:date="2019-01-24T13:45:00Z">
        <w:del w:id="660" w:author="Bever, James David" w:date="2019-06-24T12:56:00Z">
          <w:r w:rsidR="007B236A" w:rsidDel="004B6273">
            <w:rPr>
              <w:rFonts w:cs="Times New Roman"/>
              <w:sz w:val="22"/>
              <w:szCs w:val="22"/>
            </w:rPr>
            <w:delText xml:space="preserve"> costs of mutualism)</w:delText>
          </w:r>
        </w:del>
        <w:del w:id="661" w:author="Bever, James David" w:date="2019-06-24T12:58:00Z">
          <w:r w:rsidR="007B236A" w:rsidDel="004B6273">
            <w:rPr>
              <w:rFonts w:cs="Times New Roman"/>
              <w:sz w:val="22"/>
              <w:szCs w:val="22"/>
            </w:rPr>
            <w:delText xml:space="preserve">, </w:delText>
          </w:r>
        </w:del>
        <w:del w:id="662" w:author="Bever, James David" w:date="2019-06-24T13:13:00Z">
          <w:r w:rsidR="007B236A" w:rsidDel="00727A6E">
            <w:rPr>
              <w:rFonts w:cs="Times New Roman"/>
              <w:sz w:val="22"/>
              <w:szCs w:val="22"/>
            </w:rPr>
            <w:delText>the consequences of construction</w:delText>
          </w:r>
        </w:del>
      </w:ins>
      <w:ins w:id="663" w:author="Jim Bever" w:date="2019-01-24T13:46:00Z">
        <w:del w:id="664" w:author="Bever, James David" w:date="2019-06-24T13:13:00Z">
          <w:r w:rsidR="007B236A" w:rsidDel="00727A6E">
            <w:rPr>
              <w:rFonts w:cs="Times New Roman"/>
              <w:sz w:val="22"/>
              <w:szCs w:val="22"/>
            </w:rPr>
            <w:delText xml:space="preserve"> of mutualist structures</w:delText>
          </w:r>
        </w:del>
      </w:ins>
      <w:ins w:id="665" w:author="Jim Bever" w:date="2019-01-24T13:45:00Z">
        <w:del w:id="666" w:author="Bever, James David" w:date="2019-06-24T13:13:00Z">
          <w:r w:rsidR="007B236A" w:rsidDel="00727A6E">
            <w:rPr>
              <w:rFonts w:cs="Times New Roman"/>
              <w:sz w:val="22"/>
              <w:szCs w:val="22"/>
            </w:rPr>
            <w:delText xml:space="preserve"> </w:delText>
          </w:r>
        </w:del>
      </w:ins>
      <w:ins w:id="667" w:author="Jim Bever" w:date="2019-01-24T13:46:00Z">
        <w:del w:id="668" w:author="Bever, James David" w:date="2019-06-24T13:13:00Z">
          <w:r w:rsidR="007B236A" w:rsidDel="00727A6E">
            <w:rPr>
              <w:rFonts w:cs="Times New Roman"/>
              <w:sz w:val="22"/>
              <w:szCs w:val="22"/>
            </w:rPr>
            <w:delText>and</w:delText>
          </w:r>
        </w:del>
      </w:ins>
      <w:ins w:id="669" w:author="Jim Bever" w:date="2019-01-24T13:45:00Z">
        <w:del w:id="670" w:author="Bever, James David" w:date="2019-06-24T13:13:00Z">
          <w:r w:rsidR="007B236A" w:rsidDel="00727A6E">
            <w:rPr>
              <w:rFonts w:cs="Times New Roman"/>
              <w:sz w:val="22"/>
              <w:szCs w:val="22"/>
            </w:rPr>
            <w:delText xml:space="preserve"> </w:delText>
          </w:r>
        </w:del>
      </w:ins>
      <w:ins w:id="671" w:author="Jim Bever" w:date="2019-01-24T13:46:00Z">
        <w:del w:id="672" w:author="Bever, James David" w:date="2019-06-24T13:13:00Z">
          <w:r w:rsidR="007B236A" w:rsidDel="00727A6E">
            <w:rPr>
              <w:rFonts w:cs="Times New Roman"/>
              <w:sz w:val="22"/>
              <w:szCs w:val="22"/>
            </w:rPr>
            <w:delText>evaluation of mutua</w:delText>
          </w:r>
        </w:del>
      </w:ins>
      <w:ins w:id="673" w:author="Jim Bever" w:date="2019-01-24T13:47:00Z">
        <w:del w:id="674" w:author="Bever, James David" w:date="2019-06-24T13:13:00Z">
          <w:r w:rsidR="007B236A" w:rsidDel="00727A6E">
            <w:rPr>
              <w:rFonts w:cs="Times New Roman"/>
              <w:sz w:val="22"/>
              <w:szCs w:val="22"/>
            </w:rPr>
            <w:delText>lists (</w:delText>
          </w:r>
          <w:r w:rsidR="007B236A" w:rsidRPr="00C22FF7" w:rsidDel="00727A6E">
            <w:rPr>
              <w:rFonts w:cs="Times New Roman"/>
              <w:i/>
              <w:sz w:val="22"/>
              <w:szCs w:val="22"/>
              <w:rPrChange w:id="675" w:author="Tom" w:date="2019-04-17T16:19:00Z">
                <w:rPr>
                  <w:rFonts w:cs="Times New Roman"/>
                  <w:sz w:val="22"/>
                  <w:szCs w:val="22"/>
                </w:rPr>
              </w:rPrChange>
            </w:rPr>
            <w:delText>C</w:delText>
          </w:r>
          <w:r w:rsidR="007B236A" w:rsidRPr="00C22FF7" w:rsidDel="00727A6E">
            <w:rPr>
              <w:rFonts w:cs="Times New Roman"/>
              <w:i/>
              <w:sz w:val="22"/>
              <w:szCs w:val="22"/>
              <w:vertAlign w:val="subscript"/>
              <w:rPrChange w:id="676" w:author="Tom" w:date="2019-04-17T16:19:00Z">
                <w:rPr>
                  <w:rFonts w:cs="Times New Roman"/>
                  <w:sz w:val="22"/>
                  <w:szCs w:val="22"/>
                </w:rPr>
              </w:rPrChange>
            </w:rPr>
            <w:delText>c</w:delText>
          </w:r>
          <w:r w:rsidR="007B236A" w:rsidDel="00727A6E">
            <w:rPr>
              <w:rFonts w:cs="Times New Roman"/>
              <w:sz w:val="22"/>
              <w:szCs w:val="22"/>
            </w:rPr>
            <w:delText xml:space="preserve">) and subsequent preferential allocation </w:delText>
          </w:r>
        </w:del>
      </w:ins>
      <w:ins w:id="677" w:author="Tom" w:date="2019-04-17T16:19:00Z">
        <w:del w:id="678" w:author="Bever, James David" w:date="2019-06-24T13:13:00Z">
          <w:r w:rsidR="00C22FF7" w:rsidDel="00727A6E">
            <w:rPr>
              <w:rFonts w:cs="Times New Roman"/>
              <w:sz w:val="22"/>
              <w:szCs w:val="22"/>
            </w:rPr>
            <w:delText>(</w:delText>
          </w:r>
          <w:r w:rsidR="00C22FF7" w:rsidRPr="000E78E4" w:rsidDel="00727A6E">
            <w:rPr>
              <w:rFonts w:cs="Times New Roman"/>
              <w:i/>
              <w:sz w:val="22"/>
              <w:szCs w:val="22"/>
            </w:rPr>
            <w:delText>C</w:delText>
          </w:r>
          <w:r w:rsidR="00C22FF7" w:rsidRPr="000E78E4" w:rsidDel="00727A6E">
            <w:rPr>
              <w:rFonts w:cs="Times New Roman"/>
              <w:i/>
              <w:sz w:val="22"/>
              <w:szCs w:val="22"/>
              <w:vertAlign w:val="subscript"/>
            </w:rPr>
            <w:delText>a</w:delText>
          </w:r>
          <w:r w:rsidR="00C22FF7" w:rsidDel="00727A6E">
            <w:rPr>
              <w:rFonts w:cs="Times New Roman"/>
              <w:sz w:val="22"/>
              <w:szCs w:val="22"/>
            </w:rPr>
            <w:delText xml:space="preserve">) </w:delText>
          </w:r>
        </w:del>
      </w:ins>
      <w:ins w:id="679" w:author="Jim Bever" w:date="2019-01-24T13:47:00Z">
        <w:del w:id="680" w:author="Bever, James David" w:date="2019-06-24T13:13:00Z">
          <w:r w:rsidR="007B236A" w:rsidDel="00727A6E">
            <w:rPr>
              <w:rFonts w:cs="Times New Roman"/>
              <w:sz w:val="22"/>
              <w:szCs w:val="22"/>
            </w:rPr>
            <w:delText>to the best mutualists (</w:delText>
          </w:r>
          <w:r w:rsidR="007B236A" w:rsidRPr="00C22FF7" w:rsidDel="00727A6E">
            <w:rPr>
              <w:rFonts w:cs="Times New Roman"/>
              <w:i/>
              <w:sz w:val="22"/>
              <w:szCs w:val="22"/>
              <w:rPrChange w:id="681" w:author="Tom" w:date="2019-04-17T16:19:00Z">
                <w:rPr>
                  <w:rFonts w:cs="Times New Roman"/>
                  <w:sz w:val="22"/>
                  <w:szCs w:val="22"/>
                </w:rPr>
              </w:rPrChange>
            </w:rPr>
            <w:delText>C</w:delText>
          </w:r>
          <w:r w:rsidR="007B236A" w:rsidRPr="00C22FF7" w:rsidDel="00727A6E">
            <w:rPr>
              <w:rFonts w:cs="Times New Roman"/>
              <w:i/>
              <w:sz w:val="22"/>
              <w:szCs w:val="22"/>
              <w:vertAlign w:val="subscript"/>
              <w:rPrChange w:id="682" w:author="Tom" w:date="2019-04-17T16:19:00Z">
                <w:rPr>
                  <w:rFonts w:cs="Times New Roman"/>
                  <w:sz w:val="22"/>
                  <w:szCs w:val="22"/>
                </w:rPr>
              </w:rPrChange>
            </w:rPr>
            <w:delText>a</w:delText>
          </w:r>
          <w:r w:rsidR="007B236A" w:rsidDel="00727A6E">
            <w:rPr>
              <w:rFonts w:cs="Times New Roman"/>
              <w:sz w:val="22"/>
              <w:szCs w:val="22"/>
            </w:rPr>
            <w:delText>) and the limits of plants ability</w:delText>
          </w:r>
        </w:del>
      </w:ins>
      <w:ins w:id="683" w:author="Tom" w:date="2019-04-17T16:19:00Z">
        <w:del w:id="684" w:author="Bever, James David" w:date="2019-06-24T13:13:00Z">
          <w:r w:rsidR="00C22FF7" w:rsidDel="00727A6E">
            <w:rPr>
              <w:rFonts w:cs="Times New Roman"/>
              <w:sz w:val="22"/>
              <w:szCs w:val="22"/>
            </w:rPr>
            <w:delText xml:space="preserve"> (</w:delText>
          </w:r>
          <w:r w:rsidR="00C22FF7" w:rsidRPr="000E78E4" w:rsidDel="00727A6E">
            <w:rPr>
              <w:rFonts w:cs="Times New Roman"/>
              <w:i/>
              <w:sz w:val="22"/>
              <w:szCs w:val="22"/>
            </w:rPr>
            <w:delText>f</w:delText>
          </w:r>
          <w:r w:rsidR="00C22FF7" w:rsidDel="00727A6E">
            <w:rPr>
              <w:rFonts w:cs="Times New Roman"/>
              <w:sz w:val="22"/>
              <w:szCs w:val="22"/>
            </w:rPr>
            <w:delText xml:space="preserve">) </w:delText>
          </w:r>
        </w:del>
      </w:ins>
      <w:ins w:id="685" w:author="Jim Bever" w:date="2019-01-24T13:47:00Z">
        <w:del w:id="686" w:author="Bever, James David" w:date="2019-06-24T13:13:00Z">
          <w:r w:rsidR="007B236A" w:rsidDel="00727A6E">
            <w:rPr>
              <w:rFonts w:cs="Times New Roman"/>
              <w:sz w:val="22"/>
              <w:szCs w:val="22"/>
            </w:rPr>
            <w:delText xml:space="preserve"> to allocate to the best mutualist (</w:delText>
          </w:r>
          <w:r w:rsidR="007B236A" w:rsidRPr="00C22FF7" w:rsidDel="00727A6E">
            <w:rPr>
              <w:rFonts w:cs="Times New Roman"/>
              <w:i/>
              <w:sz w:val="22"/>
              <w:szCs w:val="22"/>
              <w:rPrChange w:id="687" w:author="Tom" w:date="2019-04-17T16:19:00Z">
                <w:rPr>
                  <w:rFonts w:cs="Times New Roman"/>
                  <w:sz w:val="22"/>
                  <w:szCs w:val="22"/>
                </w:rPr>
              </w:rPrChange>
            </w:rPr>
            <w:delText>f</w:delText>
          </w:r>
          <w:r w:rsidR="007B236A" w:rsidDel="00727A6E">
            <w:rPr>
              <w:rFonts w:cs="Times New Roman"/>
              <w:sz w:val="22"/>
              <w:szCs w:val="22"/>
            </w:rPr>
            <w:delText xml:space="preserve">). </w:delText>
          </w:r>
        </w:del>
      </w:ins>
      <w:ins w:id="688" w:author="Tom" w:date="2019-04-17T16:19:00Z">
        <w:del w:id="689" w:author="Bever, James David" w:date="2019-06-24T13:13:00Z">
          <w:r w:rsidR="00C22FF7" w:rsidDel="00727A6E">
            <w:rPr>
              <w:rFonts w:cs="Times New Roman"/>
              <w:sz w:val="22"/>
              <w:szCs w:val="22"/>
            </w:rPr>
            <w:delText xml:space="preserve">. </w:delText>
          </w:r>
        </w:del>
      </w:ins>
      <w:ins w:id="690" w:author="Jim Bever" w:date="2019-01-24T13:47:00Z">
        <w:del w:id="691" w:author="Bever, James David" w:date="2019-06-24T13:13:00Z">
          <w:r w:rsidR="007B236A" w:rsidDel="00727A6E">
            <w:rPr>
              <w:rFonts w:cs="Times New Roman"/>
              <w:sz w:val="22"/>
              <w:szCs w:val="22"/>
            </w:rPr>
            <w:delText xml:space="preserve"> </w:delText>
          </w:r>
        </w:del>
      </w:ins>
      <w:ins w:id="692" w:author="Bever, James David" w:date="2019-06-06T09:26:00Z">
        <w:r w:rsidR="00A579DB">
          <w:rPr>
            <w:rFonts w:cs="Times New Roman"/>
            <w:sz w:val="22"/>
            <w:szCs w:val="22"/>
          </w:rPr>
          <w:t>T</w:t>
        </w:r>
      </w:ins>
      <w:ins w:id="693" w:author="Jim Bever" w:date="2019-01-24T13:49:00Z">
        <w:del w:id="694" w:author="Bever, James David" w:date="2019-06-06T09:26:00Z">
          <w:r w:rsidR="007B236A" w:rsidDel="00A579DB">
            <w:rPr>
              <w:rFonts w:cs="Times New Roman"/>
              <w:sz w:val="22"/>
              <w:szCs w:val="22"/>
            </w:rPr>
            <w:delText>While t</w:delText>
          </w:r>
        </w:del>
      </w:ins>
      <w:ins w:id="695" w:author="Jim Bever" w:date="2019-01-24T13:48:00Z">
        <w:r w:rsidR="007B236A">
          <w:rPr>
            <w:rFonts w:cs="Times New Roman"/>
            <w:sz w:val="22"/>
            <w:szCs w:val="22"/>
          </w:rPr>
          <w:t xml:space="preserve">he </w:t>
        </w:r>
      </w:ins>
      <w:ins w:id="696" w:author="Bever, James David" w:date="2019-06-25T09:20:00Z">
        <w:del w:id="697" w:author="Tom" w:date="2019-06-28T22:26:00Z">
          <w:r w:rsidR="00396E71" w:rsidDel="0088443B">
            <w:rPr>
              <w:rFonts w:cs="Times New Roman"/>
              <w:sz w:val="22"/>
              <w:szCs w:val="22"/>
            </w:rPr>
            <w:delText xml:space="preserve">the </w:delText>
          </w:r>
        </w:del>
      </w:ins>
      <w:ins w:id="698" w:author="Tom" w:date="2019-06-28T22:26:00Z">
        <w:r w:rsidR="0088443B">
          <w:rPr>
            <w:rFonts w:cs="Times New Roman"/>
            <w:sz w:val="22"/>
            <w:szCs w:val="22"/>
          </w:rPr>
          <w:t>n</w:t>
        </w:r>
      </w:ins>
      <w:ins w:id="699" w:author="Bever, James David" w:date="2019-06-25T09:20:00Z">
        <w:del w:id="700" w:author="Tom" w:date="2019-06-28T22:26:00Z">
          <w:r w:rsidR="00396E71" w:rsidDel="0088443B">
            <w:rPr>
              <w:rFonts w:cs="Times New Roman"/>
              <w:sz w:val="22"/>
              <w:szCs w:val="22"/>
            </w:rPr>
            <w:delText>n</w:delText>
          </w:r>
        </w:del>
        <w:r w:rsidR="00396E71">
          <w:rPr>
            <w:rFonts w:cs="Times New Roman"/>
            <w:sz w:val="22"/>
            <w:szCs w:val="22"/>
          </w:rPr>
          <w:t xml:space="preserve">egative physiological feedback embedded within the </w:t>
        </w:r>
      </w:ins>
      <w:ins w:id="701" w:author="Jim Bever" w:date="2019-01-24T13:48:00Z">
        <w:r w:rsidR="007B236A">
          <w:rPr>
            <w:rFonts w:cs="Times New Roman"/>
            <w:sz w:val="22"/>
            <w:szCs w:val="22"/>
          </w:rPr>
          <w:t xml:space="preserve">model </w:t>
        </w:r>
        <w:del w:id="702" w:author="Bever, James David" w:date="2019-06-25T09:20:00Z">
          <w:r w:rsidR="007B236A" w:rsidDel="00396E71">
            <w:rPr>
              <w:rFonts w:cs="Times New Roman"/>
              <w:sz w:val="22"/>
              <w:szCs w:val="22"/>
            </w:rPr>
            <w:delText>makes</w:delText>
          </w:r>
        </w:del>
      </w:ins>
      <w:ins w:id="703" w:author="Bever, James David" w:date="2019-06-25T09:20:00Z">
        <w:r w:rsidR="00396E71">
          <w:rPr>
            <w:rFonts w:cs="Times New Roman"/>
            <w:sz w:val="22"/>
            <w:szCs w:val="22"/>
          </w:rPr>
          <w:t>generates</w:t>
        </w:r>
      </w:ins>
      <w:ins w:id="704" w:author="Jim Bever" w:date="2019-01-24T13:48:00Z">
        <w:r w:rsidR="007B236A">
          <w:rPr>
            <w:rFonts w:cs="Times New Roman"/>
            <w:sz w:val="22"/>
            <w:szCs w:val="22"/>
          </w:rPr>
          <w:t xml:space="preserve"> qualitative predictions on the efficiency of the mycorrhizal mutualism that are consistent with empirical patterns</w:t>
        </w:r>
      </w:ins>
      <w:ins w:id="705" w:author="Bever, James David" w:date="2019-06-06T09:26:00Z">
        <w:r w:rsidR="00A579DB">
          <w:rPr>
            <w:rFonts w:cs="Times New Roman"/>
            <w:sz w:val="22"/>
            <w:szCs w:val="22"/>
          </w:rPr>
          <w:t xml:space="preserve">.  As predicted by the model, </w:t>
        </w:r>
      </w:ins>
      <w:ins w:id="706" w:author="Jim Bever" w:date="2019-01-24T13:48:00Z">
        <w:del w:id="707" w:author="Bever, James David" w:date="2019-06-06T09:26:00Z">
          <w:r w:rsidR="007B236A" w:rsidDel="00A579DB">
            <w:rPr>
              <w:rFonts w:cs="Times New Roman"/>
              <w:sz w:val="22"/>
              <w:szCs w:val="22"/>
            </w:rPr>
            <w:delText xml:space="preserve"> in that </w:delText>
          </w:r>
        </w:del>
        <w:r w:rsidR="007B236A">
          <w:rPr>
            <w:rFonts w:cs="Times New Roman"/>
            <w:sz w:val="22"/>
            <w:szCs w:val="22"/>
          </w:rPr>
          <w:t xml:space="preserve">the </w:t>
        </w:r>
        <w:del w:id="708" w:author="Bever, James David" w:date="2019-06-25T09:16:00Z">
          <w:r w:rsidR="007B236A" w:rsidDel="00396E71">
            <w:rPr>
              <w:rFonts w:cs="Times New Roman"/>
              <w:sz w:val="22"/>
              <w:szCs w:val="22"/>
            </w:rPr>
            <w:delText xml:space="preserve">level of </w:delText>
          </w:r>
        </w:del>
      </w:ins>
      <w:ins w:id="709" w:author="Bever, James David" w:date="2019-06-25T09:16:00Z">
        <w:r w:rsidR="00396E71">
          <w:rPr>
            <w:rFonts w:cs="Times New Roman"/>
            <w:sz w:val="22"/>
            <w:szCs w:val="22"/>
          </w:rPr>
          <w:t xml:space="preserve">mycorrhizal </w:t>
        </w:r>
      </w:ins>
      <w:ins w:id="710" w:author="Jim Bever" w:date="2019-01-24T13:48:00Z">
        <w:del w:id="711" w:author="Bever, James David" w:date="2019-06-25T09:16:00Z">
          <w:r w:rsidR="007B236A" w:rsidDel="00396E71">
            <w:rPr>
              <w:rFonts w:cs="Times New Roman"/>
              <w:sz w:val="22"/>
              <w:szCs w:val="22"/>
            </w:rPr>
            <w:delText>mutualisms</w:delText>
          </w:r>
        </w:del>
      </w:ins>
      <w:ins w:id="712" w:author="Bever, James David" w:date="2019-06-25T09:16:00Z">
        <w:r w:rsidR="00396E71">
          <w:rPr>
            <w:rFonts w:cs="Times New Roman"/>
            <w:sz w:val="22"/>
            <w:szCs w:val="22"/>
          </w:rPr>
          <w:t xml:space="preserve">communities become less mutualistic </w:t>
        </w:r>
      </w:ins>
      <w:ins w:id="713" w:author="Jim Bever" w:date="2019-01-24T13:48:00Z">
        <w:del w:id="714" w:author="Bever, James David" w:date="2019-06-25T09:17:00Z">
          <w:r w:rsidR="007B236A" w:rsidDel="00396E71">
            <w:rPr>
              <w:rFonts w:cs="Times New Roman"/>
              <w:sz w:val="22"/>
              <w:szCs w:val="22"/>
            </w:rPr>
            <w:delText xml:space="preserve"> declines w</w:delText>
          </w:r>
        </w:del>
      </w:ins>
      <w:ins w:id="715" w:author="Bever, James David" w:date="2019-06-25T09:17:00Z">
        <w:r w:rsidR="00396E71">
          <w:rPr>
            <w:rFonts w:cs="Times New Roman"/>
            <w:sz w:val="22"/>
            <w:szCs w:val="22"/>
          </w:rPr>
          <w:t>w</w:t>
        </w:r>
      </w:ins>
      <w:ins w:id="716" w:author="Jim Bever" w:date="2019-01-24T13:48:00Z">
        <w:r w:rsidR="007B236A">
          <w:rPr>
            <w:rFonts w:cs="Times New Roman"/>
            <w:sz w:val="22"/>
            <w:szCs w:val="22"/>
          </w:rPr>
          <w:t xml:space="preserve">ith increasing </w:t>
        </w:r>
        <w:del w:id="717" w:author="Bever, James David" w:date="2019-06-06T09:27:00Z">
          <w:r w:rsidR="007B236A" w:rsidDel="00A579DB">
            <w:rPr>
              <w:rFonts w:cs="Times New Roman"/>
              <w:sz w:val="22"/>
              <w:szCs w:val="22"/>
            </w:rPr>
            <w:delText>resource</w:delText>
          </w:r>
        </w:del>
      </w:ins>
      <w:ins w:id="718" w:author="Bever, James David" w:date="2019-06-06T09:27:00Z">
        <w:r w:rsidR="00A579DB">
          <w:rPr>
            <w:rFonts w:cs="Times New Roman"/>
            <w:sz w:val="22"/>
            <w:szCs w:val="22"/>
          </w:rPr>
          <w:t>soil resources</w:t>
        </w:r>
      </w:ins>
      <w:ins w:id="719" w:author="Jim Bever" w:date="2019-01-24T13:48:00Z">
        <w:r w:rsidR="007B236A">
          <w:rPr>
            <w:rFonts w:cs="Times New Roman"/>
            <w:sz w:val="22"/>
            <w:szCs w:val="22"/>
          </w:rPr>
          <w:t xml:space="preserve"> </w:t>
        </w:r>
      </w:ins>
      <w:r w:rsidR="0088443B">
        <w:rPr>
          <w:rFonts w:cs="Times New Roman"/>
          <w:sz w:val="22"/>
          <w:szCs w:val="22"/>
        </w:rPr>
        <w:fldChar w:fldCharType="begin">
          <w:fldData xml:space="preserve">PEVuZE5vdGU+PENpdGU+PEF1dGhvcj5Mb3VpczwvQXV0aG9yPjxZZWFyPjE5ODg8L1llYXI+PFJl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=
</w:fldData>
        </w:fldChar>
      </w:r>
      <w:r w:rsidR="0088443B">
        <w:rPr>
          <w:rFonts w:cs="Times New Roman"/>
          <w:sz w:val="22"/>
          <w:szCs w:val="22"/>
        </w:rPr>
        <w:instrText xml:space="preserve"> ADDIN EN.CITE </w:instrText>
      </w:r>
      <w:r w:rsidR="0088443B">
        <w:rPr>
          <w:rFonts w:cs="Times New Roman"/>
          <w:sz w:val="22"/>
          <w:szCs w:val="22"/>
        </w:rPr>
        <w:fldChar w:fldCharType="begin">
          <w:fldData xml:space="preserve">PEVuZE5vdGU+PENpdGU+PEF1dGhvcj5Mb3VpczwvQXV0aG9yPjxZZWFyPjE5ODg8L1llYXI+PFJl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=
</w:fldData>
        </w:fldChar>
      </w:r>
      <w:r w:rsidR="0088443B">
        <w:rPr>
          <w:rFonts w:cs="Times New Roman"/>
          <w:sz w:val="22"/>
          <w:szCs w:val="22"/>
        </w:rPr>
        <w:instrText xml:space="preserve"> ADDIN EN.CITE.DATA </w:instrText>
      </w:r>
      <w:r w:rsidR="0088443B">
        <w:rPr>
          <w:rFonts w:cs="Times New Roman"/>
          <w:sz w:val="22"/>
          <w:szCs w:val="22"/>
        </w:rPr>
      </w:r>
      <w:r w:rsidR="0088443B">
        <w:rPr>
          <w:rFonts w:cs="Times New Roman"/>
          <w:sz w:val="22"/>
          <w:szCs w:val="22"/>
        </w:rPr>
        <w:fldChar w:fldCharType="end"/>
      </w:r>
      <w:r w:rsidR="0088443B">
        <w:rPr>
          <w:rFonts w:cs="Times New Roman"/>
          <w:sz w:val="22"/>
          <w:szCs w:val="22"/>
        </w:rPr>
      </w:r>
      <w:r w:rsidR="0088443B">
        <w:rPr>
          <w:rFonts w:cs="Times New Roman"/>
          <w:sz w:val="22"/>
          <w:szCs w:val="22"/>
        </w:rPr>
        <w:fldChar w:fldCharType="separate"/>
      </w:r>
      <w:r w:rsidR="0088443B">
        <w:rPr>
          <w:rFonts w:cs="Times New Roman"/>
          <w:noProof/>
          <w:sz w:val="22"/>
          <w:szCs w:val="22"/>
        </w:rPr>
        <w:t>(Boerner 1990; Corkidi et al. 2002; Johnson 1993; Louis and Lim 1988)</w:t>
      </w:r>
      <w:r w:rsidR="0088443B">
        <w:rPr>
          <w:rFonts w:cs="Times New Roman"/>
          <w:sz w:val="22"/>
          <w:szCs w:val="22"/>
        </w:rPr>
        <w:fldChar w:fldCharType="end"/>
      </w:r>
      <w:ins w:id="720" w:author="Tom" w:date="2019-06-28T22:34:00Z">
        <w:r w:rsidR="005C12F8">
          <w:rPr>
            <w:rFonts w:cs="Times New Roman"/>
            <w:sz w:val="22"/>
            <w:szCs w:val="22"/>
          </w:rPr>
          <w:t xml:space="preserve"> </w:t>
        </w:r>
      </w:ins>
      <w:ins w:id="721" w:author="Jim Bever" w:date="2019-01-24T13:48:00Z">
        <w:del w:id="722" w:author="Tom" w:date="2019-06-28T22:34:00Z">
          <w:r w:rsidR="007B236A" w:rsidDel="005C12F8">
            <w:rPr>
              <w:rFonts w:cs="Times New Roman"/>
              <w:sz w:val="22"/>
              <w:szCs w:val="22"/>
            </w:rPr>
            <w:delText>(</w:delText>
          </w:r>
        </w:del>
      </w:ins>
      <w:commentRangeStart w:id="723"/>
      <w:ins w:id="724" w:author="Bever, James David" w:date="2019-06-25T09:17:00Z">
        <w:del w:id="725" w:author="Tom" w:date="2019-06-28T22:33:00Z">
          <w:r w:rsidR="00396E71" w:rsidDel="0088443B">
            <w:rPr>
              <w:rFonts w:cs="Times New Roman"/>
              <w:sz w:val="22"/>
              <w:szCs w:val="22"/>
            </w:rPr>
            <w:delText xml:space="preserve">Louis and </w:delText>
          </w:r>
          <w:r w:rsidR="00396E71" w:rsidRPr="00396E71" w:rsidDel="0088443B">
            <w:rPr>
              <w:rFonts w:cs="Times New Roman"/>
              <w:sz w:val="22"/>
              <w:szCs w:val="22"/>
            </w:rPr>
            <w:delText>Lim, 1988; Boerner, 1990</w:delText>
          </w:r>
        </w:del>
      </w:ins>
      <w:ins w:id="726" w:author="Bever, James David" w:date="2019-06-25T09:18:00Z">
        <w:del w:id="727" w:author="Tom" w:date="2019-06-28T22:33:00Z">
          <w:r w:rsidR="00396E71" w:rsidDel="0088443B">
            <w:rPr>
              <w:rFonts w:cs="Times New Roman"/>
              <w:sz w:val="22"/>
              <w:szCs w:val="22"/>
            </w:rPr>
            <w:delText xml:space="preserve">; </w:delText>
          </w:r>
          <w:r w:rsidR="00396E71" w:rsidRPr="00396E71" w:rsidDel="0088443B">
            <w:rPr>
              <w:rFonts w:cs="Times New Roman"/>
              <w:sz w:val="22"/>
              <w:szCs w:val="22"/>
            </w:rPr>
            <w:delText>Johnson</w:delText>
          </w:r>
        </w:del>
        <w:del w:id="728" w:author="Tom" w:date="2019-06-28T22:34:00Z">
          <w:r w:rsidR="00396E71" w:rsidRPr="00396E71" w:rsidDel="005C12F8">
            <w:rPr>
              <w:rFonts w:cs="Times New Roman"/>
              <w:sz w:val="22"/>
              <w:szCs w:val="22"/>
            </w:rPr>
            <w:delText xml:space="preserve">, </w:delText>
          </w:r>
        </w:del>
        <w:del w:id="729" w:author="Tom" w:date="2019-06-28T22:33:00Z">
          <w:r w:rsidR="00396E71" w:rsidRPr="00396E71" w:rsidDel="0088443B">
            <w:rPr>
              <w:rFonts w:cs="Times New Roman"/>
              <w:sz w:val="22"/>
              <w:szCs w:val="22"/>
            </w:rPr>
            <w:delText>1993; Corkidi et al., 2002</w:delText>
          </w:r>
        </w:del>
      </w:ins>
      <w:commentRangeEnd w:id="723"/>
      <w:ins w:id="730" w:author="Bever, James David" w:date="2019-06-25T09:23:00Z">
        <w:del w:id="731" w:author="Tom" w:date="2019-06-28T22:33:00Z">
          <w:r w:rsidR="00873AE0" w:rsidDel="0088443B">
            <w:rPr>
              <w:rStyle w:val="CommentReference"/>
              <w:rFonts w:cs="Times New Roman"/>
              <w:color w:val="00000A"/>
            </w:rPr>
            <w:commentReference w:id="723"/>
          </w:r>
        </w:del>
      </w:ins>
      <w:ins w:id="732" w:author="Jim Bever" w:date="2019-01-24T13:49:00Z">
        <w:del w:id="733" w:author="Tom" w:date="2019-06-28T22:33:00Z">
          <w:r w:rsidR="007B236A" w:rsidDel="0088443B">
            <w:rPr>
              <w:rFonts w:cs="Times New Roman"/>
              <w:sz w:val="22"/>
              <w:szCs w:val="22"/>
            </w:rPr>
            <w:delText>…. )</w:delText>
          </w:r>
        </w:del>
      </w:ins>
      <w:ins w:id="734" w:author="Bever, James David" w:date="2019-06-06T09:27:00Z">
        <w:del w:id="735" w:author="Tom" w:date="2019-06-28T22:33:00Z">
          <w:r w:rsidR="00A579DB" w:rsidDel="0088443B">
            <w:rPr>
              <w:rFonts w:cs="Times New Roman"/>
              <w:sz w:val="22"/>
              <w:szCs w:val="22"/>
            </w:rPr>
            <w:delText xml:space="preserve"> </w:delText>
          </w:r>
        </w:del>
        <w:r w:rsidR="00A579DB">
          <w:rPr>
            <w:rFonts w:cs="Times New Roman"/>
            <w:sz w:val="22"/>
            <w:szCs w:val="22"/>
          </w:rPr>
          <w:t>and</w:t>
        </w:r>
      </w:ins>
      <w:ins w:id="736" w:author="Bever, James David" w:date="2019-06-25T09:21:00Z">
        <w:r w:rsidR="00396E71">
          <w:rPr>
            <w:rFonts w:cs="Times New Roman"/>
            <w:sz w:val="22"/>
            <w:szCs w:val="22"/>
          </w:rPr>
          <w:t xml:space="preserve"> more mutualistic with</w:t>
        </w:r>
      </w:ins>
      <w:ins w:id="737" w:author="Bever, James David" w:date="2019-06-06T09:27:00Z">
        <w:r w:rsidR="00A579DB">
          <w:rPr>
            <w:rFonts w:cs="Times New Roman"/>
            <w:sz w:val="22"/>
            <w:szCs w:val="22"/>
          </w:rPr>
          <w:t xml:space="preserve"> increas</w:t>
        </w:r>
      </w:ins>
      <w:ins w:id="738" w:author="Bever, James David" w:date="2019-06-25T09:21:00Z">
        <w:r w:rsidR="00396E71">
          <w:rPr>
            <w:rFonts w:cs="Times New Roman"/>
            <w:sz w:val="22"/>
            <w:szCs w:val="22"/>
          </w:rPr>
          <w:t>ing</w:t>
        </w:r>
      </w:ins>
      <w:ins w:id="739" w:author="Bever, James David" w:date="2019-06-06T09:27:00Z">
        <w:r w:rsidR="00A579DB">
          <w:rPr>
            <w:rFonts w:cs="Times New Roman"/>
            <w:sz w:val="22"/>
            <w:szCs w:val="22"/>
          </w:rPr>
          <w:t xml:space="preserve"> levels of aboveground res</w:t>
        </w:r>
        <w:r w:rsidR="00160B9D">
          <w:rPr>
            <w:rFonts w:cs="Times New Roman"/>
            <w:sz w:val="22"/>
            <w:szCs w:val="22"/>
          </w:rPr>
          <w:t xml:space="preserve">ource </w:t>
        </w:r>
      </w:ins>
      <w:r w:rsidR="0088443B">
        <w:rPr>
          <w:rFonts w:cs="Times New Roman"/>
          <w:sz w:val="22"/>
          <w:szCs w:val="22"/>
        </w:rPr>
        <w:fldChar w:fldCharType="begin"/>
      </w:r>
      <w:r w:rsidR="0088443B">
        <w:rPr>
          <w:rFonts w:cs="Times New Roman"/>
          <w:sz w:val="22"/>
          <w:szCs w:val="22"/>
        </w:rPr>
        <w:instrText xml:space="preserve"> ADDIN EN.CITE &lt;EndNote&gt;&lt;Cite&gt;&lt;Author&gt;Klironomos&lt;/Author&gt;&lt;Year&gt;2005&lt;/Year&gt;&lt;RecNum&gt;2814&lt;/RecNum&gt;&lt;DisplayText&gt;(Klironomos et al. 2005)&lt;/DisplayText&gt;&lt;record&gt;&lt;rec-number&gt;2814&lt;/rec-number&gt;&lt;foreign-keys&gt;&lt;key app="EN" db-id="a09v205wwev003ezw5ep2xx4w2va509w9zw0"&gt;2814&lt;/key&gt;&lt;/foreign-keys&gt;&lt;ref-type name="Journal Article"&gt;17&lt;/ref-type&gt;&lt;contributors&gt;&lt;authors&gt;&lt;author&gt;Klironomos, John N&lt;/author&gt;&lt;author&gt;Allen, Michael F&lt;/author&gt;&lt;author&gt;Rillig, Matthias C&lt;/author&gt;&lt;author&gt;Piotrowski, Jeff&lt;/author&gt;&lt;author&gt;Makvandi-Nejad, Shokouh&lt;/author&gt;&lt;author&gt;Wolfe, Benjamin E&lt;/author&gt;&lt;author&gt;Powell, Jeff R&lt;/author&gt;&lt;/authors&gt;&lt;/contributors&gt;&lt;titles&gt;&lt;title&gt;Abrupt rise in atmospheric CO 2 overestimates community response in a model plant–soil system&lt;/title&gt;&lt;secondary-title&gt;Nature&lt;/secondary-title&gt;&lt;/titles&gt;&lt;periodical&gt;&lt;full-title&gt;Nature&lt;/full-title&gt;&lt;abbr-1&gt;Nature&lt;/abbr-1&gt;&lt;abbr-2&gt;Nature&lt;/abbr-2&gt;&lt;/periodical&gt;&lt;pages&gt;621&lt;/pages&gt;&lt;volume&gt;433&lt;/volume&gt;&lt;number&gt;7026&lt;/number&gt;&lt;dates&gt;&lt;year&gt;2005&lt;/year&gt;&lt;/dates&gt;&lt;isbn&gt;1476-4687&lt;/isbn&gt;&lt;urls&gt;&lt;/urls&gt;&lt;/record&gt;&lt;/Cite&gt;&lt;/EndNote&gt;</w:instrText>
      </w:r>
      <w:r w:rsidR="0088443B">
        <w:rPr>
          <w:rFonts w:cs="Times New Roman"/>
          <w:sz w:val="22"/>
          <w:szCs w:val="22"/>
        </w:rPr>
        <w:fldChar w:fldCharType="separate"/>
      </w:r>
      <w:r w:rsidR="0088443B">
        <w:rPr>
          <w:rFonts w:cs="Times New Roman"/>
          <w:noProof/>
          <w:sz w:val="22"/>
          <w:szCs w:val="22"/>
        </w:rPr>
        <w:t>(Klironomos et al. 2005)</w:t>
      </w:r>
      <w:r w:rsidR="0088443B">
        <w:rPr>
          <w:rFonts w:cs="Times New Roman"/>
          <w:sz w:val="22"/>
          <w:szCs w:val="22"/>
        </w:rPr>
        <w:fldChar w:fldCharType="end"/>
      </w:r>
      <w:ins w:id="740" w:author="Bever, James David" w:date="2019-06-06T09:27:00Z">
        <w:del w:id="741" w:author="Tom" w:date="2019-06-28T22:30:00Z">
          <w:r w:rsidR="00160B9D" w:rsidDel="0088443B">
            <w:rPr>
              <w:rFonts w:cs="Times New Roman"/>
              <w:sz w:val="22"/>
              <w:szCs w:val="22"/>
            </w:rPr>
            <w:delText>(</w:delText>
          </w:r>
        </w:del>
      </w:ins>
      <w:commentRangeStart w:id="742"/>
      <w:ins w:id="743" w:author="Bever, James David" w:date="2019-06-25T09:19:00Z">
        <w:del w:id="744" w:author="Tom" w:date="2019-06-28T22:30:00Z">
          <w:r w:rsidR="00396E71" w:rsidRPr="00396E71" w:rsidDel="0088443B">
            <w:rPr>
              <w:rFonts w:cs="Times New Roman"/>
              <w:sz w:val="22"/>
              <w:szCs w:val="22"/>
            </w:rPr>
            <w:delText>Klironomos et al., 2005</w:delText>
          </w:r>
        </w:del>
      </w:ins>
      <w:commentRangeEnd w:id="742"/>
      <w:ins w:id="745" w:author="Bever, James David" w:date="2019-06-25T09:27:00Z">
        <w:r w:rsidR="00873AE0">
          <w:rPr>
            <w:rStyle w:val="CommentReference"/>
            <w:rFonts w:cs="Times New Roman"/>
            <w:color w:val="00000A"/>
          </w:rPr>
          <w:commentReference w:id="742"/>
        </w:r>
      </w:ins>
      <w:ins w:id="746" w:author="Bever, James David" w:date="2019-06-06T09:27:00Z">
        <w:del w:id="747" w:author="Tom" w:date="2019-06-28T22:30:00Z">
          <w:r w:rsidR="00160B9D" w:rsidDel="0088443B">
            <w:rPr>
              <w:rFonts w:cs="Times New Roman"/>
              <w:sz w:val="22"/>
              <w:szCs w:val="22"/>
            </w:rPr>
            <w:delText>)</w:delText>
          </w:r>
        </w:del>
        <w:r w:rsidR="00160B9D">
          <w:rPr>
            <w:rFonts w:cs="Times New Roman"/>
            <w:sz w:val="22"/>
            <w:szCs w:val="22"/>
          </w:rPr>
          <w:t xml:space="preserve">.  </w:t>
        </w:r>
      </w:ins>
    </w:p>
    <w:p w14:paraId="79351402" w14:textId="77777777" w:rsidR="00873AE0" w:rsidRDefault="00873AE0">
      <w:pPr>
        <w:pStyle w:val="Body"/>
        <w:spacing w:line="480" w:lineRule="auto"/>
        <w:jc w:val="both"/>
        <w:outlineLvl w:val="0"/>
        <w:rPr>
          <w:ins w:id="748" w:author="Bever, James David" w:date="2019-06-25T09:28:00Z"/>
          <w:rFonts w:cs="Times New Roman"/>
          <w:sz w:val="22"/>
          <w:szCs w:val="22"/>
        </w:rPr>
      </w:pPr>
    </w:p>
    <w:p w14:paraId="65E04882" w14:textId="77777777" w:rsidR="00873AE0" w:rsidRPr="005C12F8" w:rsidRDefault="00873AE0">
      <w:pPr>
        <w:pStyle w:val="Body"/>
        <w:spacing w:line="480" w:lineRule="auto"/>
        <w:jc w:val="both"/>
        <w:outlineLvl w:val="0"/>
        <w:rPr>
          <w:ins w:id="749" w:author="Bever, James David" w:date="2019-06-25T09:31:00Z"/>
          <w:rFonts w:cs="Times New Roman"/>
          <w:i/>
          <w:sz w:val="22"/>
          <w:szCs w:val="22"/>
          <w:rPrChange w:id="750" w:author="Tom" w:date="2019-06-28T22:36:00Z">
            <w:rPr>
              <w:ins w:id="751" w:author="Bever, James David" w:date="2019-06-25T09:31:00Z"/>
              <w:rFonts w:cs="Times New Roman"/>
              <w:sz w:val="22"/>
              <w:szCs w:val="22"/>
            </w:rPr>
          </w:rPrChange>
        </w:rPr>
      </w:pPr>
      <w:ins w:id="752" w:author="Bever, James David" w:date="2019-06-25T09:31:00Z">
        <w:r w:rsidRPr="005C12F8">
          <w:rPr>
            <w:rFonts w:cs="Times New Roman"/>
            <w:i/>
            <w:sz w:val="22"/>
            <w:szCs w:val="22"/>
            <w:rPrChange w:id="753" w:author="Tom" w:date="2019-06-28T22:36:00Z">
              <w:rPr>
                <w:rFonts w:cs="Times New Roman"/>
                <w:sz w:val="22"/>
                <w:szCs w:val="22"/>
              </w:rPr>
            </w:rPrChange>
          </w:rPr>
          <w:t>Summary</w:t>
        </w:r>
      </w:ins>
    </w:p>
    <w:p w14:paraId="664A8560" w14:textId="15994C9A" w:rsidR="007B236A" w:rsidDel="00396E71" w:rsidRDefault="00873AE0">
      <w:pPr>
        <w:pStyle w:val="Body"/>
        <w:spacing w:line="480" w:lineRule="auto"/>
        <w:jc w:val="both"/>
        <w:outlineLvl w:val="0"/>
        <w:rPr>
          <w:ins w:id="754" w:author="Jim Bever" w:date="2019-01-24T13:48:00Z"/>
          <w:del w:id="755" w:author="Bever, James David" w:date="2019-06-25T09:20:00Z"/>
          <w:rFonts w:cs="Times New Roman"/>
          <w:sz w:val="22"/>
          <w:szCs w:val="22"/>
        </w:rPr>
      </w:pPr>
      <w:ins w:id="756" w:author="Bever, James David" w:date="2019-06-25T09:28:00Z">
        <w:r>
          <w:rPr>
            <w:rFonts w:cs="Times New Roman"/>
            <w:sz w:val="22"/>
            <w:szCs w:val="22"/>
          </w:rPr>
          <w:t>Counter to inference from simple models of preferential allocation and evolution of cooperation, we find that beneficial and non-beneficial (i.e. cheater) symbionts are likely to coexist</w:t>
        </w:r>
      </w:ins>
      <w:ins w:id="757" w:author="Bever, James David" w:date="2019-06-25T09:31:00Z">
        <w:r>
          <w:rPr>
            <w:rFonts w:cs="Times New Roman"/>
            <w:sz w:val="22"/>
            <w:szCs w:val="22"/>
          </w:rPr>
          <w:t xml:space="preserve">.  </w:t>
        </w:r>
      </w:ins>
      <w:ins w:id="758" w:author="Bever, James David" w:date="2019-06-25T09:32:00Z">
        <w:r>
          <w:rPr>
            <w:rFonts w:cs="Times New Roman"/>
            <w:sz w:val="22"/>
            <w:szCs w:val="22"/>
          </w:rPr>
          <w:t>Our explicit</w:t>
        </w:r>
      </w:ins>
      <w:ins w:id="759" w:author="Bever, James David" w:date="2019-06-25T09:31:00Z">
        <w:r>
          <w:rPr>
            <w:rFonts w:cs="Times New Roman"/>
            <w:sz w:val="22"/>
            <w:szCs w:val="22"/>
          </w:rPr>
          <w:t xml:space="preserve"> model of symbiont </w:t>
        </w:r>
      </w:ins>
      <w:ins w:id="760" w:author="Bever, James David" w:date="2019-06-25T09:32:00Z">
        <w:r>
          <w:rPr>
            <w:rFonts w:cs="Times New Roman"/>
            <w:sz w:val="22"/>
            <w:szCs w:val="22"/>
          </w:rPr>
          <w:t>competition</w:t>
        </w:r>
      </w:ins>
      <w:ins w:id="761" w:author="Bever, James David" w:date="2019-06-25T09:33:00Z">
        <w:r w:rsidR="00974714">
          <w:rPr>
            <w:rFonts w:cs="Times New Roman"/>
            <w:sz w:val="22"/>
            <w:szCs w:val="22"/>
          </w:rPr>
          <w:t xml:space="preserve"> for construction and preferentially-allocated carbo</w:t>
        </w:r>
      </w:ins>
      <w:ins w:id="762" w:author="Bever, James David" w:date="2019-06-25T09:34:00Z">
        <w:r w:rsidR="00974714">
          <w:rPr>
            <w:rFonts w:cs="Times New Roman"/>
            <w:sz w:val="22"/>
            <w:szCs w:val="22"/>
          </w:rPr>
          <w:t>n</w:t>
        </w:r>
      </w:ins>
      <w:ins w:id="763" w:author="Bever, James David" w:date="2019-06-25T09:33:00Z">
        <w:r w:rsidR="00974714">
          <w:rPr>
            <w:rFonts w:cs="Times New Roman"/>
            <w:sz w:val="22"/>
            <w:szCs w:val="22"/>
          </w:rPr>
          <w:t xml:space="preserve"> </w:t>
        </w:r>
      </w:ins>
      <w:ins w:id="764" w:author="Bever, James David" w:date="2019-06-25T09:32:00Z">
        <w:r>
          <w:rPr>
            <w:rFonts w:cs="Times New Roman"/>
            <w:sz w:val="22"/>
            <w:szCs w:val="22"/>
          </w:rPr>
          <w:t>shows that</w:t>
        </w:r>
      </w:ins>
      <w:ins w:id="765" w:author="Bever, James David" w:date="2019-06-25T09:35:00Z">
        <w:r w:rsidR="00974714">
          <w:rPr>
            <w:rFonts w:cs="Times New Roman"/>
            <w:sz w:val="22"/>
            <w:szCs w:val="22"/>
          </w:rPr>
          <w:t xml:space="preserve"> beneficial and non-beneficial symbionts are likely to partition preferentially</w:t>
        </w:r>
      </w:ins>
      <w:ins w:id="766" w:author="Bever, James David" w:date="2019-06-25T09:36:00Z">
        <w:r w:rsidR="00974714">
          <w:rPr>
            <w:rFonts w:cs="Times New Roman"/>
            <w:sz w:val="22"/>
            <w:szCs w:val="22"/>
          </w:rPr>
          <w:t xml:space="preserve">-allocated and construction carbon and that </w:t>
        </w:r>
      </w:ins>
      <w:ins w:id="767" w:author="Bever, James David" w:date="2019-06-25T09:32:00Z">
        <w:r>
          <w:rPr>
            <w:rFonts w:cs="Times New Roman"/>
            <w:sz w:val="22"/>
            <w:szCs w:val="22"/>
          </w:rPr>
          <w:t>negative physiological feedback</w:t>
        </w:r>
      </w:ins>
      <w:ins w:id="768" w:author="Bever, James David" w:date="2019-06-25T09:34:00Z">
        <w:r w:rsidR="00974714">
          <w:rPr>
            <w:rFonts w:cs="Times New Roman"/>
            <w:sz w:val="22"/>
            <w:szCs w:val="22"/>
          </w:rPr>
          <w:t xml:space="preserve"> in the plant host</w:t>
        </w:r>
      </w:ins>
      <w:ins w:id="769" w:author="Bever, James David" w:date="2019-06-25T09:32:00Z">
        <w:r w:rsidR="00974714">
          <w:rPr>
            <w:rFonts w:cs="Times New Roman"/>
            <w:sz w:val="22"/>
            <w:szCs w:val="22"/>
          </w:rPr>
          <w:t xml:space="preserve"> regulates the</w:t>
        </w:r>
      </w:ins>
      <w:ins w:id="770" w:author="Bever, James David" w:date="2019-06-25T09:33:00Z">
        <w:r w:rsidR="00974714">
          <w:rPr>
            <w:rFonts w:cs="Times New Roman"/>
            <w:sz w:val="22"/>
            <w:szCs w:val="22"/>
          </w:rPr>
          <w:t xml:space="preserve"> supply rate of preferentially allocated carbon to maximize </w:t>
        </w:r>
      </w:ins>
      <w:ins w:id="771" w:author="Bever, James David" w:date="2019-06-25T09:34:00Z">
        <w:r w:rsidR="00974714">
          <w:rPr>
            <w:rFonts w:cs="Times New Roman"/>
            <w:sz w:val="22"/>
            <w:szCs w:val="22"/>
          </w:rPr>
          <w:t>the</w:t>
        </w:r>
      </w:ins>
      <w:ins w:id="772" w:author="Bever, James David" w:date="2019-06-25T09:33:00Z">
        <w:r w:rsidR="00974714">
          <w:rPr>
            <w:rFonts w:cs="Times New Roman"/>
            <w:sz w:val="22"/>
            <w:szCs w:val="22"/>
          </w:rPr>
          <w:t xml:space="preserve"> </w:t>
        </w:r>
      </w:ins>
      <w:ins w:id="773" w:author="Bever, James David" w:date="2019-06-25T09:34:00Z">
        <w:r w:rsidR="00974714">
          <w:rPr>
            <w:rFonts w:cs="Times New Roman"/>
            <w:sz w:val="22"/>
            <w:szCs w:val="22"/>
          </w:rPr>
          <w:t>likelihood of symbiont coexistence</w:t>
        </w:r>
      </w:ins>
      <w:ins w:id="774" w:author="Bever, James David" w:date="2019-06-25T09:36:00Z">
        <w:r w:rsidR="00974714">
          <w:rPr>
            <w:rFonts w:cs="Times New Roman"/>
            <w:sz w:val="22"/>
            <w:szCs w:val="22"/>
          </w:rPr>
          <w:t xml:space="preserve">.  </w:t>
        </w:r>
      </w:ins>
      <w:ins w:id="775" w:author="Bever, James David" w:date="2019-06-25T09:35:00Z">
        <w:r w:rsidR="00974714">
          <w:rPr>
            <w:rFonts w:cs="Times New Roman"/>
            <w:sz w:val="22"/>
            <w:szCs w:val="22"/>
          </w:rPr>
          <w:t xml:space="preserve"> </w:t>
        </w:r>
      </w:ins>
      <w:ins w:id="776" w:author="Bever, James David" w:date="2019-06-25T09:36:00Z">
        <w:r w:rsidR="00974714">
          <w:rPr>
            <w:rFonts w:cs="Times New Roman"/>
            <w:sz w:val="22"/>
            <w:szCs w:val="22"/>
          </w:rPr>
          <w:t>Our model forms a foundation for</w:t>
        </w:r>
      </w:ins>
      <w:ins w:id="777" w:author="Bever, James David" w:date="2019-06-25T09:37:00Z">
        <w:r w:rsidR="00974714">
          <w:rPr>
            <w:rFonts w:cs="Times New Roman"/>
            <w:sz w:val="22"/>
            <w:szCs w:val="22"/>
          </w:rPr>
          <w:t xml:space="preserve"> heuristic understanding and</w:t>
        </w:r>
      </w:ins>
      <w:ins w:id="778" w:author="Bever, James David" w:date="2019-06-25T09:36:00Z">
        <w:r w:rsidR="00974714">
          <w:rPr>
            <w:rFonts w:cs="Times New Roman"/>
            <w:sz w:val="22"/>
            <w:szCs w:val="22"/>
          </w:rPr>
          <w:t xml:space="preserve"> predicting the efficiency of this ecologically </w:t>
        </w:r>
      </w:ins>
      <w:ins w:id="779" w:author="Bever, James David" w:date="2019-06-25T09:37:00Z">
        <w:r w:rsidR="00974714">
          <w:rPr>
            <w:rFonts w:cs="Times New Roman"/>
            <w:sz w:val="22"/>
            <w:szCs w:val="22"/>
          </w:rPr>
          <w:t>critical</w:t>
        </w:r>
      </w:ins>
      <w:ins w:id="780" w:author="Bever, James David" w:date="2019-06-25T09:36:00Z">
        <w:r w:rsidR="00974714">
          <w:rPr>
            <w:rFonts w:cs="Times New Roman"/>
            <w:sz w:val="22"/>
            <w:szCs w:val="22"/>
          </w:rPr>
          <w:t xml:space="preserve"> </w:t>
        </w:r>
      </w:ins>
      <w:ins w:id="781" w:author="Bever, James David" w:date="2019-06-25T09:37:00Z">
        <w:r w:rsidR="00974714">
          <w:rPr>
            <w:rFonts w:cs="Times New Roman"/>
            <w:sz w:val="22"/>
            <w:szCs w:val="22"/>
          </w:rPr>
          <w:t xml:space="preserve">mutualism.  </w:t>
        </w:r>
      </w:ins>
      <w:ins w:id="782" w:author="Jim Bever" w:date="2019-01-24T13:49:00Z">
        <w:del w:id="783" w:author="Bever, James David" w:date="2019-06-06T09:27:00Z">
          <w:r w:rsidR="007B236A" w:rsidDel="00A579DB">
            <w:rPr>
              <w:rFonts w:cs="Times New Roman"/>
              <w:sz w:val="22"/>
              <w:szCs w:val="22"/>
            </w:rPr>
            <w:delText>,</w:delText>
          </w:r>
        </w:del>
        <w:del w:id="784" w:author="Bever, James David" w:date="2019-06-25T09:20:00Z">
          <w:r w:rsidR="007B236A" w:rsidDel="00396E71">
            <w:rPr>
              <w:rFonts w:cs="Times New Roman"/>
              <w:sz w:val="22"/>
              <w:szCs w:val="22"/>
            </w:rPr>
            <w:delText xml:space="preserve"> </w:delText>
          </w:r>
        </w:del>
      </w:ins>
    </w:p>
    <w:p w14:paraId="1DB40887" w14:textId="0ABF779D" w:rsidR="00396E71" w:rsidRDefault="00396E71">
      <w:pPr>
        <w:pStyle w:val="Body"/>
        <w:spacing w:line="480" w:lineRule="auto"/>
        <w:jc w:val="both"/>
        <w:outlineLvl w:val="0"/>
        <w:rPr>
          <w:ins w:id="785" w:author="Bever, James David" w:date="2019-06-25T09:15:00Z"/>
          <w:rFonts w:cs="Times New Roman"/>
          <w:sz w:val="22"/>
          <w:szCs w:val="22"/>
        </w:rPr>
      </w:pPr>
    </w:p>
    <w:p w14:paraId="7E8A4715" w14:textId="4C063D3C" w:rsidR="00396E71" w:rsidRDefault="00396E71">
      <w:pPr>
        <w:pStyle w:val="Body"/>
        <w:spacing w:line="480" w:lineRule="auto"/>
        <w:jc w:val="both"/>
        <w:outlineLvl w:val="0"/>
        <w:rPr>
          <w:ins w:id="786" w:author="Bever, James David" w:date="2019-06-25T09:15:00Z"/>
          <w:rFonts w:cs="Times New Roman"/>
          <w:sz w:val="22"/>
          <w:szCs w:val="22"/>
        </w:rPr>
      </w:pPr>
    </w:p>
    <w:p w14:paraId="12AC4505" w14:textId="7D821E0C" w:rsidR="00396E71" w:rsidDel="00873AE0" w:rsidRDefault="00396E71">
      <w:pPr>
        <w:pStyle w:val="Body"/>
        <w:spacing w:line="480" w:lineRule="auto"/>
        <w:jc w:val="both"/>
        <w:outlineLvl w:val="0"/>
        <w:rPr>
          <w:del w:id="787" w:author="Bever, James David" w:date="2019-06-25T09:27:00Z"/>
          <w:rFonts w:cs="Times New Roman"/>
          <w:sz w:val="22"/>
          <w:szCs w:val="22"/>
        </w:rPr>
      </w:pPr>
    </w:p>
    <w:p w14:paraId="03C7B9E9" w14:textId="77777777" w:rsidR="00873AE0" w:rsidRDefault="00873AE0">
      <w:pPr>
        <w:pStyle w:val="Body"/>
        <w:spacing w:line="480" w:lineRule="auto"/>
        <w:jc w:val="both"/>
        <w:outlineLvl w:val="0"/>
        <w:rPr>
          <w:ins w:id="788" w:author="Bever, James David" w:date="2019-06-25T09:27:00Z"/>
          <w:rFonts w:cs="Times New Roman"/>
          <w:sz w:val="22"/>
          <w:szCs w:val="22"/>
        </w:rPr>
      </w:pPr>
    </w:p>
    <w:p w14:paraId="0FBC6ABE" w14:textId="4C6B5EDE" w:rsidR="007B236A" w:rsidDel="00873AE0" w:rsidRDefault="007B236A">
      <w:pPr>
        <w:pStyle w:val="Body"/>
        <w:spacing w:line="480" w:lineRule="auto"/>
        <w:jc w:val="both"/>
        <w:outlineLvl w:val="0"/>
        <w:rPr>
          <w:ins w:id="789" w:author="Jim Bever" w:date="2019-01-24T13:42:00Z"/>
          <w:del w:id="790" w:author="Bever, James David" w:date="2019-06-25T09:27:00Z"/>
          <w:rFonts w:cs="Times New Roman"/>
          <w:sz w:val="22"/>
          <w:szCs w:val="22"/>
        </w:rPr>
      </w:pPr>
      <w:ins w:id="791" w:author="Jim Bever" w:date="2019-01-24T13:42:00Z">
        <w:del w:id="792" w:author="Bever, James David" w:date="2019-06-25T09:27:00Z">
          <w:r w:rsidDel="00873AE0">
            <w:rPr>
              <w:rFonts w:cs="Times New Roman"/>
              <w:sz w:val="22"/>
              <w:szCs w:val="22"/>
            </w:rPr>
            <w:delText xml:space="preserve">Qualitative consistency in that </w:delText>
          </w:r>
        </w:del>
      </w:ins>
    </w:p>
    <w:p w14:paraId="4A57A210" w14:textId="4E233DD1" w:rsidR="001F5FDA" w:rsidDel="00873AE0" w:rsidRDefault="001F5FDA">
      <w:pPr>
        <w:pStyle w:val="Body"/>
        <w:spacing w:line="480" w:lineRule="auto"/>
        <w:jc w:val="both"/>
        <w:outlineLvl w:val="0"/>
        <w:rPr>
          <w:ins w:id="793" w:author="Jim Bever" w:date="2019-01-24T13:40:00Z"/>
          <w:del w:id="794" w:author="Bever, James David" w:date="2019-06-25T09:27:00Z"/>
          <w:rFonts w:cs="Times New Roman"/>
          <w:sz w:val="22"/>
          <w:szCs w:val="22"/>
        </w:rPr>
      </w:pPr>
    </w:p>
    <w:p w14:paraId="1EF10BA4" w14:textId="6CDDCBBF" w:rsidR="001F5FDA" w:rsidRPr="001658B2" w:rsidDel="00873AE0" w:rsidRDefault="001F5FDA">
      <w:pPr>
        <w:pStyle w:val="Body"/>
        <w:spacing w:line="480" w:lineRule="auto"/>
        <w:jc w:val="both"/>
        <w:outlineLvl w:val="0"/>
        <w:rPr>
          <w:del w:id="795" w:author="Bever, James David" w:date="2019-06-25T09:27:00Z"/>
          <w:rFonts w:cs="Times New Roman"/>
          <w:sz w:val="22"/>
          <w:szCs w:val="22"/>
          <w:rPrChange w:id="796" w:author="Jim Bever" w:date="2019-01-24T13:15:00Z">
            <w:rPr>
              <w:del w:id="797" w:author="Bever, James David" w:date="2019-06-25T09:27:00Z"/>
              <w:rFonts w:cs="Times New Roman"/>
              <w:b/>
              <w:sz w:val="22"/>
              <w:szCs w:val="22"/>
            </w:rPr>
          </w:rPrChange>
        </w:rPr>
      </w:pPr>
      <w:ins w:id="798" w:author="Jim Bever" w:date="2019-01-24T13:40:00Z">
        <w:del w:id="799" w:author="Bever, James David" w:date="2019-06-25T09:27:00Z">
          <w:r w:rsidDel="00873AE0">
            <w:rPr>
              <w:rFonts w:cs="Times New Roman"/>
              <w:sz w:val="22"/>
              <w:szCs w:val="22"/>
            </w:rPr>
            <w:delText xml:space="preserve">Model predicts that efficiency of mutualism declines with increasing </w:delText>
          </w:r>
        </w:del>
      </w:ins>
    </w:p>
    <w:p w14:paraId="20586587" w14:textId="13DE5800" w:rsidR="00FD3325" w:rsidRPr="001658B2" w:rsidDel="00873AE0" w:rsidRDefault="00FD3325">
      <w:pPr>
        <w:pStyle w:val="Body"/>
        <w:spacing w:line="480" w:lineRule="auto"/>
        <w:jc w:val="both"/>
        <w:outlineLvl w:val="0"/>
        <w:rPr>
          <w:del w:id="800" w:author="Bever, James David" w:date="2019-06-25T09:27:00Z"/>
          <w:rFonts w:cs="Times New Roman"/>
          <w:sz w:val="22"/>
          <w:szCs w:val="22"/>
          <w:rPrChange w:id="801" w:author="Jim Bever" w:date="2019-01-24T13:15:00Z">
            <w:rPr>
              <w:del w:id="802" w:author="Bever, James David" w:date="2019-06-25T09:27:00Z"/>
              <w:rFonts w:cs="Times New Roman"/>
              <w:b/>
              <w:sz w:val="22"/>
              <w:szCs w:val="22"/>
            </w:rPr>
          </w:rPrChange>
        </w:rPr>
      </w:pPr>
    </w:p>
    <w:p w14:paraId="7A3BA270" w14:textId="53E2A3FB" w:rsidR="00FD3325" w:rsidRPr="001658B2" w:rsidDel="00873AE0" w:rsidRDefault="00FD3325">
      <w:pPr>
        <w:pStyle w:val="Body"/>
        <w:spacing w:line="480" w:lineRule="auto"/>
        <w:jc w:val="both"/>
        <w:outlineLvl w:val="0"/>
        <w:rPr>
          <w:del w:id="803" w:author="Bever, James David" w:date="2019-06-25T09:27:00Z"/>
          <w:rFonts w:cs="Times New Roman"/>
          <w:sz w:val="22"/>
          <w:szCs w:val="22"/>
          <w:rPrChange w:id="804" w:author="Jim Bever" w:date="2019-01-24T13:15:00Z">
            <w:rPr>
              <w:del w:id="805" w:author="Bever, James David" w:date="2019-06-25T09:27:00Z"/>
              <w:rFonts w:cs="Times New Roman"/>
              <w:b/>
              <w:sz w:val="22"/>
              <w:szCs w:val="22"/>
            </w:rPr>
          </w:rPrChange>
        </w:rPr>
      </w:pPr>
    </w:p>
    <w:p w14:paraId="5CD39DF1" w14:textId="77777777" w:rsidR="00FD3325" w:rsidRPr="001658B2" w:rsidRDefault="00FD3325">
      <w:pPr>
        <w:pStyle w:val="Body"/>
        <w:spacing w:line="480" w:lineRule="auto"/>
        <w:jc w:val="both"/>
        <w:outlineLvl w:val="0"/>
        <w:rPr>
          <w:rFonts w:cs="Times New Roman"/>
          <w:sz w:val="22"/>
          <w:szCs w:val="22"/>
          <w:rPrChange w:id="806" w:author="Jim Bever" w:date="2019-01-24T13:15:00Z">
            <w:rPr>
              <w:rFonts w:cs="Times New Roman"/>
              <w:b/>
              <w:sz w:val="22"/>
              <w:szCs w:val="22"/>
            </w:rPr>
          </w:rPrChange>
        </w:rPr>
      </w:pPr>
    </w:p>
    <w:p w14:paraId="3D5F1F1C" w14:textId="77777777" w:rsidR="00FD3325" w:rsidRDefault="00FD3325">
      <w:pPr>
        <w:pStyle w:val="Body"/>
        <w:spacing w:line="480" w:lineRule="auto"/>
        <w:jc w:val="both"/>
        <w:outlineLvl w:val="0"/>
        <w:rPr>
          <w:rFonts w:cs="Times New Roman"/>
          <w:b/>
          <w:sz w:val="22"/>
          <w:szCs w:val="22"/>
        </w:rPr>
      </w:pPr>
    </w:p>
    <w:p w14:paraId="053958FB" w14:textId="77777777" w:rsidR="00FD3325" w:rsidRDefault="00FD3325">
      <w:pPr>
        <w:pStyle w:val="Body"/>
        <w:spacing w:line="480" w:lineRule="auto"/>
        <w:jc w:val="both"/>
        <w:outlineLvl w:val="0"/>
        <w:rPr>
          <w:rFonts w:cs="Times New Roman"/>
          <w:b/>
          <w:sz w:val="22"/>
          <w:szCs w:val="22"/>
        </w:rPr>
      </w:pPr>
    </w:p>
    <w:p w14:paraId="04174691" w14:textId="6E4ECC01" w:rsidR="00FD3325" w:rsidRDefault="00160B9D">
      <w:pPr>
        <w:pStyle w:val="Body"/>
        <w:spacing w:line="480" w:lineRule="auto"/>
        <w:jc w:val="both"/>
        <w:outlineLvl w:val="0"/>
        <w:rPr>
          <w:ins w:id="807" w:author="Bever, James David" w:date="2019-06-10T14:33:00Z"/>
          <w:rFonts w:cs="Times New Roman"/>
          <w:b/>
          <w:sz w:val="22"/>
          <w:szCs w:val="22"/>
        </w:rPr>
      </w:pPr>
      <w:ins w:id="808" w:author="Bever, James David" w:date="2019-06-10T14:33:00Z">
        <w:r>
          <w:rPr>
            <w:rFonts w:cs="Times New Roman"/>
            <w:b/>
            <w:sz w:val="22"/>
            <w:szCs w:val="22"/>
          </w:rPr>
          <w:t>Acknowledgements</w:t>
        </w:r>
      </w:ins>
    </w:p>
    <w:p w14:paraId="27A4C57D" w14:textId="77777777" w:rsidR="00CF1C27" w:rsidRDefault="005C12F8">
      <w:pPr>
        <w:pStyle w:val="Body"/>
        <w:spacing w:line="480" w:lineRule="auto"/>
        <w:jc w:val="both"/>
        <w:outlineLvl w:val="0"/>
        <w:rPr>
          <w:ins w:id="809" w:author="Tom" w:date="2019-07-01T19:02:00Z"/>
          <w:rFonts w:cs="Times New Roman"/>
          <w:sz w:val="22"/>
          <w:szCs w:val="22"/>
        </w:rPr>
      </w:pPr>
      <w:ins w:id="810" w:author="Tom" w:date="2019-06-28T22:37:00Z">
        <w:r w:rsidRPr="005C12F8">
          <w:rPr>
            <w:rFonts w:cs="Times New Roman"/>
            <w:sz w:val="22"/>
            <w:szCs w:val="22"/>
          </w:rPr>
          <w:t xml:space="preserve">SG and DCR </w:t>
        </w:r>
      </w:ins>
      <w:ins w:id="811" w:author="Tom" w:date="2019-06-28T22:38:00Z">
        <w:r>
          <w:rPr>
            <w:rFonts w:cs="Times New Roman"/>
            <w:sz w:val="22"/>
            <w:szCs w:val="22"/>
          </w:rPr>
          <w:t>ar</w:t>
        </w:r>
      </w:ins>
      <w:ins w:id="812" w:author="Tom" w:date="2019-06-28T22:37:00Z">
        <w:r w:rsidRPr="005C12F8">
          <w:rPr>
            <w:rFonts w:cs="Times New Roman"/>
            <w:sz w:val="22"/>
            <w:szCs w:val="22"/>
          </w:rPr>
          <w:t>e supported by a grant from the James S McDonnell Foundation and grant 1714195 from the National Science Foundation</w:t>
        </w:r>
        <w:r>
          <w:rPr>
            <w:rFonts w:cs="Times New Roman"/>
            <w:sz w:val="22"/>
            <w:szCs w:val="22"/>
          </w:rPr>
          <w:t xml:space="preserve">. </w:t>
        </w:r>
      </w:ins>
      <w:ins w:id="813" w:author="Bever, James David" w:date="2019-06-10T14:35:00Z">
        <w:del w:id="814" w:author="Tom" w:date="2019-06-28T22:37:00Z">
          <w:r w:rsidR="00160B9D" w:rsidDel="005C12F8">
            <w:rPr>
              <w:rFonts w:cs="Times New Roman"/>
              <w:sz w:val="22"/>
              <w:szCs w:val="22"/>
            </w:rPr>
            <w:delText>W</w:delText>
          </w:r>
        </w:del>
      </w:ins>
      <w:ins w:id="815" w:author="Tom" w:date="2019-06-28T22:38:00Z">
        <w:r>
          <w:rPr>
            <w:rFonts w:cs="Times New Roman"/>
            <w:sz w:val="22"/>
            <w:szCs w:val="22"/>
          </w:rPr>
          <w:t>JB</w:t>
        </w:r>
      </w:ins>
      <w:ins w:id="816" w:author="Bever, James David" w:date="2019-06-10T14:35:00Z">
        <w:del w:id="817" w:author="Tom" w:date="2019-06-28T22:38:00Z">
          <w:r w:rsidR="00160B9D" w:rsidDel="005C12F8">
            <w:rPr>
              <w:rFonts w:cs="Times New Roman"/>
              <w:sz w:val="22"/>
              <w:szCs w:val="22"/>
            </w:rPr>
            <w:delText>e</w:delText>
          </w:r>
        </w:del>
        <w:r w:rsidR="00160B9D">
          <w:rPr>
            <w:rFonts w:cs="Times New Roman"/>
            <w:sz w:val="22"/>
            <w:szCs w:val="22"/>
          </w:rPr>
          <w:t xml:space="preserve"> acknowledge</w:t>
        </w:r>
      </w:ins>
      <w:ins w:id="818" w:author="Tom" w:date="2019-06-28T22:38:00Z">
        <w:r>
          <w:rPr>
            <w:rFonts w:cs="Times New Roman"/>
            <w:sz w:val="22"/>
            <w:szCs w:val="22"/>
          </w:rPr>
          <w:t>s</w:t>
        </w:r>
      </w:ins>
      <w:ins w:id="819" w:author="Bever, James David" w:date="2019-06-10T14:35:00Z">
        <w:r w:rsidR="00160B9D">
          <w:rPr>
            <w:rFonts w:cs="Times New Roman"/>
            <w:sz w:val="22"/>
            <w:szCs w:val="22"/>
          </w:rPr>
          <w:t xml:space="preserve"> support from NSF</w:t>
        </w:r>
      </w:ins>
      <w:ins w:id="820" w:author="Bever, James David" w:date="2019-06-10T14:36:00Z">
        <w:r w:rsidR="00160B9D">
          <w:rPr>
            <w:rFonts w:cs="Times New Roman"/>
            <w:sz w:val="22"/>
            <w:szCs w:val="22"/>
          </w:rPr>
          <w:t xml:space="preserve"> grants</w:t>
        </w:r>
      </w:ins>
      <w:ins w:id="821" w:author="Bever, James David" w:date="2019-06-10T14:35:00Z">
        <w:r w:rsidR="00160B9D" w:rsidRPr="00160B9D">
          <w:rPr>
            <w:rFonts w:cs="Times New Roman"/>
            <w:sz w:val="22"/>
            <w:szCs w:val="22"/>
          </w:rPr>
          <w:t xml:space="preserve"> DEB 1556664, DEB</w:t>
        </w:r>
      </w:ins>
      <w:ins w:id="822" w:author="Bever, James David" w:date="2019-06-10T14:36:00Z">
        <w:r w:rsidR="008232BD">
          <w:rPr>
            <w:rFonts w:cs="Times New Roman"/>
            <w:sz w:val="22"/>
            <w:szCs w:val="22"/>
          </w:rPr>
          <w:t xml:space="preserve"> </w:t>
        </w:r>
      </w:ins>
      <w:ins w:id="823" w:author="Bever, James David" w:date="2019-06-10T14:35:00Z">
        <w:r w:rsidR="008232BD">
          <w:rPr>
            <w:rFonts w:cs="Times New Roman"/>
            <w:sz w:val="22"/>
            <w:szCs w:val="22"/>
          </w:rPr>
          <w:t>1738041 and</w:t>
        </w:r>
        <w:r w:rsidR="00160B9D" w:rsidRPr="00160B9D">
          <w:rPr>
            <w:rFonts w:cs="Times New Roman"/>
            <w:sz w:val="22"/>
            <w:szCs w:val="22"/>
          </w:rPr>
          <w:t xml:space="preserve"> OIA 1656006</w:t>
        </w:r>
      </w:ins>
      <w:ins w:id="824" w:author="Tom" w:date="2019-06-28T22:38:00Z">
        <w:r>
          <w:rPr>
            <w:rFonts w:cs="Times New Roman"/>
            <w:sz w:val="22"/>
            <w:szCs w:val="22"/>
          </w:rPr>
          <w:t>.</w:t>
        </w:r>
      </w:ins>
    </w:p>
    <w:p w14:paraId="5FF5250B" w14:textId="7739238C" w:rsidR="00160B9D" w:rsidRPr="00160B9D" w:rsidRDefault="008232BD">
      <w:pPr>
        <w:pStyle w:val="Body"/>
        <w:spacing w:line="480" w:lineRule="auto"/>
        <w:jc w:val="both"/>
        <w:outlineLvl w:val="0"/>
        <w:rPr>
          <w:rFonts w:cs="Times New Roman"/>
          <w:sz w:val="22"/>
          <w:szCs w:val="22"/>
          <w:rPrChange w:id="825" w:author="Bever, James David" w:date="2019-06-10T14:34:00Z">
            <w:rPr>
              <w:rFonts w:cs="Times New Roman"/>
              <w:b/>
              <w:sz w:val="22"/>
              <w:szCs w:val="22"/>
            </w:rPr>
          </w:rPrChange>
        </w:rPr>
      </w:pPr>
      <w:ins w:id="826" w:author="Bever, James David" w:date="2019-06-10T14:36:00Z">
        <w:del w:id="827" w:author="Tom" w:date="2019-06-28T22:38:00Z">
          <w:r w:rsidDel="005C12F8">
            <w:rPr>
              <w:rFonts w:cs="Times New Roman"/>
              <w:sz w:val="22"/>
              <w:szCs w:val="22"/>
            </w:rPr>
            <w:delText xml:space="preserve"> and …..</w:delText>
          </w:r>
        </w:del>
      </w:ins>
    </w:p>
    <w:p w14:paraId="0BFAD0B1" w14:textId="175FB704" w:rsidR="00FD3325" w:rsidDel="005C12F8" w:rsidRDefault="00FD3325">
      <w:pPr>
        <w:pStyle w:val="Body"/>
        <w:spacing w:line="480" w:lineRule="auto"/>
        <w:jc w:val="both"/>
        <w:outlineLvl w:val="0"/>
        <w:rPr>
          <w:del w:id="828" w:author="Tom" w:date="2019-06-28T22:39:00Z"/>
          <w:rFonts w:cs="Times New Roman"/>
          <w:b/>
          <w:sz w:val="22"/>
          <w:szCs w:val="22"/>
        </w:rPr>
      </w:pPr>
    </w:p>
    <w:p w14:paraId="3024C9A1" w14:textId="23D3F436" w:rsidR="00FD3325" w:rsidDel="005C12F8" w:rsidRDefault="00FD3325">
      <w:pPr>
        <w:pStyle w:val="Body"/>
        <w:spacing w:line="480" w:lineRule="auto"/>
        <w:jc w:val="both"/>
        <w:outlineLvl w:val="0"/>
        <w:rPr>
          <w:del w:id="829" w:author="Tom" w:date="2019-06-28T22:39:00Z"/>
          <w:rFonts w:cs="Times New Roman"/>
          <w:b/>
          <w:sz w:val="22"/>
          <w:szCs w:val="22"/>
        </w:rPr>
      </w:pPr>
    </w:p>
    <w:p w14:paraId="0E57E93A" w14:textId="2160433C" w:rsidR="00FD3325" w:rsidDel="005C12F8" w:rsidRDefault="00FD3325">
      <w:pPr>
        <w:pStyle w:val="Body"/>
        <w:spacing w:line="480" w:lineRule="auto"/>
        <w:jc w:val="both"/>
        <w:outlineLvl w:val="0"/>
        <w:rPr>
          <w:del w:id="830" w:author="Tom" w:date="2019-06-28T22:39:00Z"/>
          <w:rFonts w:cs="Times New Roman"/>
          <w:b/>
          <w:sz w:val="22"/>
          <w:szCs w:val="22"/>
        </w:rPr>
      </w:pPr>
    </w:p>
    <w:p w14:paraId="5D9B1156" w14:textId="7BF32964" w:rsidR="00FD3325" w:rsidDel="005C12F8" w:rsidRDefault="00FD3325">
      <w:pPr>
        <w:pStyle w:val="Body"/>
        <w:spacing w:line="480" w:lineRule="auto"/>
        <w:jc w:val="both"/>
        <w:outlineLvl w:val="0"/>
        <w:rPr>
          <w:del w:id="831" w:author="Tom" w:date="2019-06-28T22:39:00Z"/>
          <w:rFonts w:cs="Times New Roman"/>
          <w:b/>
          <w:sz w:val="22"/>
          <w:szCs w:val="22"/>
        </w:rPr>
      </w:pPr>
    </w:p>
    <w:p w14:paraId="20F50415" w14:textId="2F30F27B" w:rsidR="00FD3325" w:rsidDel="005C12F8" w:rsidRDefault="00FD3325">
      <w:pPr>
        <w:pStyle w:val="Body"/>
        <w:spacing w:line="480" w:lineRule="auto"/>
        <w:jc w:val="both"/>
        <w:outlineLvl w:val="0"/>
        <w:rPr>
          <w:del w:id="832" w:author="Tom" w:date="2019-06-28T22:39:00Z"/>
          <w:rFonts w:cs="Times New Roman"/>
          <w:b/>
          <w:sz w:val="22"/>
          <w:szCs w:val="22"/>
        </w:rPr>
      </w:pPr>
    </w:p>
    <w:p w14:paraId="72AA6C6C" w14:textId="315BA33A" w:rsidR="00FD3325" w:rsidDel="005C12F8" w:rsidRDefault="00FD3325">
      <w:pPr>
        <w:pStyle w:val="Body"/>
        <w:spacing w:line="480" w:lineRule="auto"/>
        <w:jc w:val="both"/>
        <w:outlineLvl w:val="0"/>
        <w:rPr>
          <w:del w:id="833" w:author="Tom" w:date="2019-06-28T22:39:00Z"/>
          <w:rFonts w:cs="Times New Roman"/>
          <w:b/>
          <w:sz w:val="22"/>
          <w:szCs w:val="22"/>
        </w:rPr>
      </w:pPr>
    </w:p>
    <w:p w14:paraId="0F0E606D" w14:textId="77777777" w:rsidR="00FD3325" w:rsidDel="00264F01" w:rsidRDefault="00FD3325">
      <w:pPr>
        <w:pStyle w:val="Body"/>
        <w:spacing w:line="480" w:lineRule="auto"/>
        <w:jc w:val="both"/>
        <w:outlineLvl w:val="0"/>
        <w:rPr>
          <w:del w:id="834" w:author="Tom" w:date="2019-04-17T16:41:00Z"/>
          <w:rFonts w:cs="Times New Roman"/>
          <w:b/>
          <w:sz w:val="22"/>
          <w:szCs w:val="22"/>
        </w:rPr>
      </w:pPr>
    </w:p>
    <w:p w14:paraId="3595EC5F" w14:textId="77777777" w:rsidR="00FD3325" w:rsidDel="00264F01" w:rsidRDefault="00FD3325">
      <w:pPr>
        <w:pStyle w:val="Body"/>
        <w:spacing w:line="480" w:lineRule="auto"/>
        <w:jc w:val="both"/>
        <w:outlineLvl w:val="0"/>
        <w:rPr>
          <w:del w:id="835" w:author="Tom" w:date="2019-04-17T16:41:00Z"/>
          <w:rFonts w:cs="Times New Roman"/>
          <w:b/>
          <w:sz w:val="22"/>
          <w:szCs w:val="22"/>
        </w:rPr>
      </w:pPr>
    </w:p>
    <w:p w14:paraId="5399C9E2" w14:textId="77777777" w:rsidR="00FD3325" w:rsidDel="00264F01" w:rsidRDefault="00FD3325">
      <w:pPr>
        <w:pStyle w:val="Body"/>
        <w:spacing w:line="480" w:lineRule="auto"/>
        <w:jc w:val="both"/>
        <w:outlineLvl w:val="0"/>
        <w:rPr>
          <w:del w:id="836" w:author="Tom" w:date="2019-04-17T16:41:00Z"/>
          <w:rFonts w:cs="Times New Roman"/>
          <w:b/>
          <w:sz w:val="22"/>
          <w:szCs w:val="22"/>
        </w:rPr>
      </w:pPr>
    </w:p>
    <w:p w14:paraId="4DE2C6FB" w14:textId="77777777" w:rsidR="00FD3325" w:rsidDel="00264F01" w:rsidRDefault="00FD3325">
      <w:pPr>
        <w:pStyle w:val="Body"/>
        <w:spacing w:line="480" w:lineRule="auto"/>
        <w:jc w:val="both"/>
        <w:outlineLvl w:val="0"/>
        <w:rPr>
          <w:del w:id="837" w:author="Tom" w:date="2019-04-17T16:41:00Z"/>
          <w:rFonts w:cs="Times New Roman"/>
          <w:b/>
          <w:sz w:val="22"/>
          <w:szCs w:val="22"/>
        </w:rPr>
      </w:pPr>
    </w:p>
    <w:p w14:paraId="0FF869E5" w14:textId="38CD4ACE" w:rsidR="00FD3325" w:rsidDel="005C12F8" w:rsidRDefault="00FD3325">
      <w:pPr>
        <w:pStyle w:val="Body"/>
        <w:spacing w:line="480" w:lineRule="auto"/>
        <w:jc w:val="both"/>
        <w:outlineLvl w:val="0"/>
        <w:rPr>
          <w:del w:id="838" w:author="Tom" w:date="2019-06-28T22:39:00Z"/>
          <w:rFonts w:cs="Times New Roman"/>
          <w:b/>
          <w:sz w:val="22"/>
          <w:szCs w:val="22"/>
        </w:rPr>
      </w:pPr>
    </w:p>
    <w:p w14:paraId="48034072" w14:textId="714CCB53" w:rsidR="00FD3325" w:rsidDel="005C12F8" w:rsidRDefault="00FD3325">
      <w:pPr>
        <w:pStyle w:val="Body"/>
        <w:spacing w:line="480" w:lineRule="auto"/>
        <w:jc w:val="both"/>
        <w:outlineLvl w:val="0"/>
        <w:rPr>
          <w:del w:id="839" w:author="Tom" w:date="2019-06-28T22:39:00Z"/>
          <w:rFonts w:cs="Times New Roman"/>
          <w:b/>
          <w:sz w:val="22"/>
          <w:szCs w:val="22"/>
        </w:rPr>
      </w:pPr>
    </w:p>
    <w:p w14:paraId="3FCC2F7A" w14:textId="77777777" w:rsidR="00FD3325" w:rsidRDefault="00A93B8D">
      <w:pPr>
        <w:widowControl w:val="0"/>
        <w:spacing w:line="480" w:lineRule="auto"/>
        <w:ind w:left="480" w:hanging="480"/>
        <w:jc w:val="both"/>
      </w:pPr>
      <w:r>
        <w:rPr>
          <w:b/>
          <w:sz w:val="22"/>
          <w:szCs w:val="22"/>
        </w:rPr>
        <w:t>Tables</w:t>
      </w:r>
    </w:p>
    <w:p w14:paraId="174641E6" w14:textId="77777777" w:rsidR="00FD3325" w:rsidRDefault="00FD3325">
      <w:pPr>
        <w:widowControl w:val="0"/>
        <w:spacing w:line="480" w:lineRule="auto"/>
        <w:jc w:val="both"/>
        <w:rPr>
          <w:sz w:val="22"/>
          <w:szCs w:val="22"/>
        </w:rPr>
      </w:pPr>
    </w:p>
    <w:p w14:paraId="7D5AE194" w14:textId="77777777" w:rsidR="00FD3325" w:rsidRDefault="00A93B8D">
      <w:pPr>
        <w:widowControl w:val="0"/>
        <w:spacing w:line="480" w:lineRule="auto"/>
        <w:ind w:left="480" w:hanging="480"/>
        <w:jc w:val="both"/>
      </w:pPr>
      <w:r>
        <w:rPr>
          <w:sz w:val="22"/>
          <w:szCs w:val="22"/>
        </w:rPr>
        <w:t xml:space="preserve"> </w:t>
      </w:r>
      <w:bookmarkStart w:id="840" w:name="Ref_Table%201"/>
      <w:bookmarkEnd w:id="840"/>
      <w:r>
        <w:rPr>
          <w:sz w:val="22"/>
          <w:szCs w:val="22"/>
        </w:rPr>
        <w:t>Table 1</w:t>
      </w:r>
      <w:bookmarkStart w:id="841" w:name="Ref_Table%2011"/>
      <w:bookmarkStart w:id="842" w:name="Ref_Table%2012"/>
      <w:bookmarkEnd w:id="841"/>
      <w:bookmarkEnd w:id="842"/>
      <w:r>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FD3325" w14:paraId="587B18C5" w14:textId="77777777">
        <w:tc>
          <w:tcPr>
            <w:tcW w:w="1348" w:type="dxa"/>
            <w:tcBorders>
              <w:bottom w:val="single" w:sz="4" w:space="0" w:color="00000A"/>
            </w:tcBorders>
            <w:shd w:val="clear" w:color="auto" w:fill="auto"/>
          </w:tcPr>
          <w:p w14:paraId="228CE07B" w14:textId="77777777" w:rsidR="00FD3325" w:rsidRDefault="00A93B8D">
            <w:pPr>
              <w:spacing w:line="480" w:lineRule="auto"/>
              <w:contextualSpacing/>
              <w:jc w:val="both"/>
            </w:pPr>
            <w:r>
              <w:rPr>
                <w:sz w:val="22"/>
                <w:szCs w:val="22"/>
              </w:rPr>
              <w:t>Model Term</w:t>
            </w:r>
          </w:p>
        </w:tc>
        <w:tc>
          <w:tcPr>
            <w:tcW w:w="8091" w:type="dxa"/>
            <w:tcBorders>
              <w:bottom w:val="single" w:sz="4" w:space="0" w:color="00000A"/>
            </w:tcBorders>
            <w:shd w:val="clear" w:color="auto" w:fill="auto"/>
          </w:tcPr>
          <w:p w14:paraId="118C8FF3" w14:textId="77777777" w:rsidR="00FD3325" w:rsidRDefault="00A93B8D">
            <w:pPr>
              <w:spacing w:line="480" w:lineRule="auto"/>
              <w:contextualSpacing/>
              <w:jc w:val="both"/>
            </w:pPr>
            <w:r>
              <w:rPr>
                <w:sz w:val="22"/>
                <w:szCs w:val="22"/>
              </w:rPr>
              <w:t>Definition</w:t>
            </w:r>
          </w:p>
        </w:tc>
      </w:tr>
      <w:tr w:rsidR="00FD3325" w14:paraId="71A3DD10" w14:textId="77777777">
        <w:tc>
          <w:tcPr>
            <w:tcW w:w="1348" w:type="dxa"/>
            <w:tcBorders>
              <w:top w:val="single" w:sz="4" w:space="0" w:color="00000A"/>
              <w:bottom w:val="single" w:sz="4" w:space="0" w:color="00000A"/>
            </w:tcBorders>
            <w:shd w:val="clear" w:color="auto" w:fill="auto"/>
          </w:tcPr>
          <w:p w14:paraId="05721FF3" w14:textId="77777777" w:rsidR="00FD3325" w:rsidRDefault="00A93B8D">
            <w:pPr>
              <w:spacing w:line="480" w:lineRule="auto"/>
              <w:contextualSpacing/>
              <w:jc w:val="both"/>
            </w:pPr>
            <w:r>
              <w:rPr>
                <w:i/>
                <w:sz w:val="22"/>
                <w:szCs w:val="22"/>
              </w:rPr>
              <w:t>C</w:t>
            </w:r>
            <w:r>
              <w:rPr>
                <w:i/>
                <w:sz w:val="22"/>
                <w:szCs w:val="22"/>
                <w:vertAlign w:val="subscript"/>
              </w:rPr>
              <w:t>a</w:t>
            </w:r>
          </w:p>
        </w:tc>
        <w:tc>
          <w:tcPr>
            <w:tcW w:w="8091" w:type="dxa"/>
            <w:tcBorders>
              <w:top w:val="single" w:sz="4" w:space="0" w:color="00000A"/>
              <w:bottom w:val="single" w:sz="4" w:space="0" w:color="00000A"/>
            </w:tcBorders>
            <w:shd w:val="clear" w:color="auto" w:fill="auto"/>
          </w:tcPr>
          <w:p w14:paraId="064073B7" w14:textId="77777777" w:rsidR="00FD3325" w:rsidRDefault="00A93B8D">
            <w:pPr>
              <w:spacing w:line="480" w:lineRule="auto"/>
              <w:contextualSpacing/>
              <w:jc w:val="both"/>
            </w:pPr>
            <w:r>
              <w:rPr>
                <w:sz w:val="22"/>
                <w:szCs w:val="22"/>
              </w:rPr>
              <w:t>Density of allocated carbon that is discriminately and preferentially allocated to mutualists</w:t>
            </w:r>
          </w:p>
        </w:tc>
      </w:tr>
      <w:tr w:rsidR="00FD3325" w14:paraId="3F6B8B5D" w14:textId="77777777">
        <w:tc>
          <w:tcPr>
            <w:tcW w:w="1348" w:type="dxa"/>
            <w:tcBorders>
              <w:top w:val="single" w:sz="4" w:space="0" w:color="00000A"/>
              <w:bottom w:val="single" w:sz="4" w:space="0" w:color="00000A"/>
            </w:tcBorders>
            <w:shd w:val="clear" w:color="auto" w:fill="auto"/>
          </w:tcPr>
          <w:p w14:paraId="3664A7BF" w14:textId="77777777" w:rsidR="00FD3325" w:rsidRDefault="00A93B8D">
            <w:pPr>
              <w:spacing w:line="480" w:lineRule="auto"/>
              <w:contextualSpacing/>
              <w:jc w:val="both"/>
            </w:pPr>
            <w:r>
              <w:rPr>
                <w:i/>
                <w:sz w:val="22"/>
                <w:szCs w:val="22"/>
              </w:rPr>
              <w:t>C</w:t>
            </w:r>
            <w:r>
              <w:rPr>
                <w:i/>
                <w:sz w:val="22"/>
                <w:szCs w:val="22"/>
                <w:vertAlign w:val="subscript"/>
              </w:rPr>
              <w:t>c</w:t>
            </w:r>
          </w:p>
        </w:tc>
        <w:tc>
          <w:tcPr>
            <w:tcW w:w="8091" w:type="dxa"/>
            <w:tcBorders>
              <w:top w:val="single" w:sz="4" w:space="0" w:color="00000A"/>
              <w:bottom w:val="single" w:sz="4" w:space="0" w:color="00000A"/>
            </w:tcBorders>
            <w:shd w:val="clear" w:color="auto" w:fill="auto"/>
          </w:tcPr>
          <w:p w14:paraId="4E842AD2" w14:textId="77777777" w:rsidR="00FD3325" w:rsidRDefault="00A93B8D">
            <w:pPr>
              <w:spacing w:line="480" w:lineRule="auto"/>
              <w:contextualSpacing/>
              <w:jc w:val="both"/>
            </w:pPr>
            <w:r>
              <w:rPr>
                <w:sz w:val="22"/>
                <w:szCs w:val="22"/>
              </w:rPr>
              <w:t xml:space="preserve">Density of construction carbon that is allocated indiscriminately to symbionts to construct the site of symbiosis </w:t>
            </w:r>
          </w:p>
        </w:tc>
      </w:tr>
      <w:tr w:rsidR="00FD3325" w14:paraId="40534085" w14:textId="77777777">
        <w:trPr>
          <w:trHeight w:val="270"/>
        </w:trPr>
        <w:tc>
          <w:tcPr>
            <w:tcW w:w="1348" w:type="dxa"/>
            <w:tcBorders>
              <w:top w:val="single" w:sz="4" w:space="0" w:color="00000A"/>
              <w:bottom w:val="single" w:sz="4" w:space="0" w:color="00000A"/>
            </w:tcBorders>
            <w:shd w:val="clear" w:color="auto" w:fill="auto"/>
          </w:tcPr>
          <w:p w14:paraId="1BCE36CB" w14:textId="77777777" w:rsidR="00FD3325" w:rsidRDefault="00A93B8D">
            <w:pPr>
              <w:spacing w:line="480" w:lineRule="auto"/>
              <w:contextualSpacing/>
              <w:jc w:val="both"/>
            </w:pPr>
            <w:r>
              <w:rPr>
                <w:i/>
                <w:sz w:val="22"/>
                <w:szCs w:val="22"/>
              </w:rPr>
              <w:t>M</w:t>
            </w:r>
          </w:p>
        </w:tc>
        <w:tc>
          <w:tcPr>
            <w:tcW w:w="8091" w:type="dxa"/>
            <w:tcBorders>
              <w:top w:val="single" w:sz="4" w:space="0" w:color="00000A"/>
              <w:bottom w:val="single" w:sz="4" w:space="0" w:color="00000A"/>
            </w:tcBorders>
            <w:shd w:val="clear" w:color="auto" w:fill="auto"/>
          </w:tcPr>
          <w:p w14:paraId="5118D293" w14:textId="77777777" w:rsidR="00FD3325" w:rsidRDefault="00A93B8D">
            <w:pPr>
              <w:spacing w:line="480" w:lineRule="auto"/>
              <w:contextualSpacing/>
              <w:jc w:val="both"/>
            </w:pPr>
            <w:r>
              <w:rPr>
                <w:sz w:val="22"/>
                <w:szCs w:val="22"/>
              </w:rPr>
              <w:t>Density of mutualist symbiont</w:t>
            </w:r>
          </w:p>
        </w:tc>
      </w:tr>
      <w:tr w:rsidR="00FD3325" w14:paraId="46587D66" w14:textId="77777777">
        <w:trPr>
          <w:trHeight w:val="270"/>
        </w:trPr>
        <w:tc>
          <w:tcPr>
            <w:tcW w:w="1348" w:type="dxa"/>
            <w:tcBorders>
              <w:top w:val="single" w:sz="4" w:space="0" w:color="00000A"/>
              <w:bottom w:val="single" w:sz="4" w:space="0" w:color="00000A"/>
            </w:tcBorders>
            <w:shd w:val="clear" w:color="auto" w:fill="auto"/>
          </w:tcPr>
          <w:p w14:paraId="54DF1677" w14:textId="77777777" w:rsidR="00FD3325" w:rsidRDefault="00A93B8D">
            <w:pPr>
              <w:spacing w:line="480" w:lineRule="auto"/>
              <w:contextualSpacing/>
              <w:jc w:val="both"/>
            </w:pPr>
            <w:r>
              <w:rPr>
                <w:i/>
                <w:iCs/>
                <w:sz w:val="22"/>
                <w:szCs w:val="22"/>
              </w:rPr>
              <w:t xml:space="preserve">N </w:t>
            </w:r>
          </w:p>
        </w:tc>
        <w:tc>
          <w:tcPr>
            <w:tcW w:w="8091" w:type="dxa"/>
            <w:tcBorders>
              <w:top w:val="single" w:sz="4" w:space="0" w:color="00000A"/>
              <w:bottom w:val="single" w:sz="4" w:space="0" w:color="00000A"/>
            </w:tcBorders>
            <w:shd w:val="clear" w:color="auto" w:fill="auto"/>
          </w:tcPr>
          <w:p w14:paraId="0D6DBF81" w14:textId="77777777" w:rsidR="00FD3325" w:rsidRDefault="00A93B8D">
            <w:pPr>
              <w:spacing w:line="480" w:lineRule="auto"/>
              <w:contextualSpacing/>
              <w:jc w:val="both"/>
            </w:pPr>
            <w:r>
              <w:rPr>
                <w:sz w:val="22"/>
                <w:szCs w:val="22"/>
              </w:rPr>
              <w:t>Density of non-mutualist symbiont</w:t>
            </w:r>
          </w:p>
        </w:tc>
      </w:tr>
      <w:tr w:rsidR="00FD3325" w14:paraId="714FCD2A" w14:textId="77777777">
        <w:trPr>
          <w:trHeight w:val="270"/>
        </w:trPr>
        <w:tc>
          <w:tcPr>
            <w:tcW w:w="1348" w:type="dxa"/>
            <w:tcBorders>
              <w:top w:val="single" w:sz="4" w:space="0" w:color="00000A"/>
              <w:bottom w:val="single" w:sz="4" w:space="0" w:color="00000A"/>
            </w:tcBorders>
            <w:shd w:val="clear" w:color="auto" w:fill="auto"/>
          </w:tcPr>
          <w:p w14:paraId="4BCF7B1C" w14:textId="77777777" w:rsidR="00FD3325" w:rsidRDefault="00A93B8D">
            <w:pPr>
              <w:spacing w:line="480" w:lineRule="auto"/>
              <w:contextualSpacing/>
              <w:jc w:val="both"/>
            </w:pPr>
            <w:r>
              <w:rPr>
                <w:i/>
                <w:iCs/>
                <w:sz w:val="22"/>
                <w:szCs w:val="22"/>
              </w:rPr>
              <w:t>F(M,N)</w:t>
            </w:r>
          </w:p>
        </w:tc>
        <w:tc>
          <w:tcPr>
            <w:tcW w:w="8091" w:type="dxa"/>
            <w:tcBorders>
              <w:top w:val="single" w:sz="4" w:space="0" w:color="00000A"/>
              <w:bottom w:val="single" w:sz="4" w:space="0" w:color="00000A"/>
            </w:tcBorders>
            <w:shd w:val="clear" w:color="auto" w:fill="auto"/>
          </w:tcPr>
          <w:p w14:paraId="71B2BED4" w14:textId="77777777" w:rsidR="00FD3325" w:rsidRDefault="00A93B8D">
            <w:pPr>
              <w:spacing w:line="480" w:lineRule="auto"/>
              <w:contextualSpacing/>
              <w:jc w:val="both"/>
            </w:pPr>
            <w:r>
              <w:rPr>
                <w:sz w:val="22"/>
                <w:szCs w:val="22"/>
              </w:rPr>
              <w:t>Function representing phosphorous uptake by both symbionts</w:t>
            </w:r>
          </w:p>
        </w:tc>
      </w:tr>
      <w:tr w:rsidR="00FD3325" w14:paraId="46B162BA" w14:textId="77777777">
        <w:trPr>
          <w:trHeight w:val="270"/>
        </w:trPr>
        <w:tc>
          <w:tcPr>
            <w:tcW w:w="1348" w:type="dxa"/>
            <w:tcBorders>
              <w:top w:val="single" w:sz="4" w:space="0" w:color="00000A"/>
              <w:bottom w:val="single" w:sz="4" w:space="0" w:color="00000A"/>
            </w:tcBorders>
            <w:shd w:val="clear" w:color="auto" w:fill="auto"/>
          </w:tcPr>
          <w:p w14:paraId="1D7EB1BB" w14:textId="77777777" w:rsidR="00FD3325" w:rsidRDefault="00A93B8D">
            <w:pPr>
              <w:spacing w:line="480" w:lineRule="auto"/>
              <w:contextualSpacing/>
              <w:jc w:val="both"/>
            </w:pPr>
            <w:r>
              <w:rPr>
                <w:i/>
                <w:iCs/>
                <w:sz w:val="22"/>
                <w:szCs w:val="22"/>
              </w:rPr>
              <w:t>P</w:t>
            </w:r>
            <w:r>
              <w:rPr>
                <w:i/>
                <w:iCs/>
                <w:sz w:val="22"/>
                <w:szCs w:val="22"/>
                <w:vertAlign w:val="subscript"/>
              </w:rPr>
              <w:t>s</w:t>
            </w:r>
          </w:p>
        </w:tc>
        <w:tc>
          <w:tcPr>
            <w:tcW w:w="8091" w:type="dxa"/>
            <w:tcBorders>
              <w:top w:val="single" w:sz="4" w:space="0" w:color="00000A"/>
              <w:bottom w:val="single" w:sz="4" w:space="0" w:color="00000A"/>
            </w:tcBorders>
            <w:shd w:val="clear" w:color="auto" w:fill="auto"/>
          </w:tcPr>
          <w:p w14:paraId="207514F3" w14:textId="77777777" w:rsidR="00FD3325" w:rsidRDefault="00A93B8D">
            <w:pPr>
              <w:spacing w:line="480" w:lineRule="auto"/>
              <w:contextualSpacing/>
              <w:jc w:val="both"/>
            </w:pPr>
            <w:r>
              <w:rPr>
                <w:sz w:val="22"/>
                <w:szCs w:val="22"/>
              </w:rPr>
              <w:t>Phosphorus availability in the soil</w:t>
            </w:r>
          </w:p>
        </w:tc>
      </w:tr>
      <w:tr w:rsidR="00FD3325" w14:paraId="14F5FF02" w14:textId="77777777">
        <w:trPr>
          <w:trHeight w:val="270"/>
        </w:trPr>
        <w:tc>
          <w:tcPr>
            <w:tcW w:w="1348" w:type="dxa"/>
            <w:tcBorders>
              <w:top w:val="single" w:sz="4" w:space="0" w:color="00000A"/>
              <w:bottom w:val="single" w:sz="4" w:space="0" w:color="00000A"/>
            </w:tcBorders>
            <w:shd w:val="clear" w:color="auto" w:fill="auto"/>
          </w:tcPr>
          <w:p w14:paraId="1E25591B" w14:textId="77777777" w:rsidR="00FD3325" w:rsidRDefault="00A93B8D">
            <w:pPr>
              <w:spacing w:line="480" w:lineRule="auto"/>
              <w:contextualSpacing/>
              <w:jc w:val="both"/>
            </w:pPr>
            <w:r>
              <w:rPr>
                <w:i/>
                <w:iCs/>
                <w:sz w:val="22"/>
                <w:szCs w:val="22"/>
              </w:rPr>
              <w:t>u</w:t>
            </w:r>
          </w:p>
        </w:tc>
        <w:tc>
          <w:tcPr>
            <w:tcW w:w="8091" w:type="dxa"/>
            <w:tcBorders>
              <w:top w:val="single" w:sz="4" w:space="0" w:color="00000A"/>
              <w:bottom w:val="single" w:sz="4" w:space="0" w:color="00000A"/>
            </w:tcBorders>
            <w:shd w:val="clear" w:color="auto" w:fill="auto"/>
          </w:tcPr>
          <w:p w14:paraId="19D82AFE" w14:textId="77777777" w:rsidR="00FD3325" w:rsidRDefault="00A93B8D">
            <w:pPr>
              <w:spacing w:line="480" w:lineRule="auto"/>
              <w:contextualSpacing/>
              <w:jc w:val="both"/>
            </w:pPr>
            <w:r>
              <w:rPr>
                <w:sz w:val="22"/>
                <w:szCs w:val="22"/>
              </w:rPr>
              <w:t>Phosphorous uptake per unit of preferentially allocated carbon received by mutualists</w:t>
            </w:r>
          </w:p>
        </w:tc>
      </w:tr>
      <w:tr w:rsidR="00FD3325" w14:paraId="07E5261B" w14:textId="77777777">
        <w:tc>
          <w:tcPr>
            <w:tcW w:w="1348" w:type="dxa"/>
            <w:tcBorders>
              <w:top w:val="single" w:sz="4" w:space="0" w:color="00000A"/>
              <w:bottom w:val="single" w:sz="4" w:space="0" w:color="00000A"/>
            </w:tcBorders>
            <w:shd w:val="clear" w:color="auto" w:fill="auto"/>
          </w:tcPr>
          <w:p w14:paraId="3C44B410" w14:textId="77777777" w:rsidR="00FD3325" w:rsidRDefault="00A93B8D">
            <w:pPr>
              <w:spacing w:line="480" w:lineRule="auto"/>
              <w:contextualSpacing/>
              <w:jc w:val="both"/>
            </w:pPr>
            <w:r>
              <w:rPr>
                <w:i/>
                <w:sz w:val="22"/>
                <w:szCs w:val="22"/>
              </w:rPr>
              <w:t>f</w:t>
            </w:r>
          </w:p>
        </w:tc>
        <w:tc>
          <w:tcPr>
            <w:tcW w:w="8091" w:type="dxa"/>
            <w:tcBorders>
              <w:top w:val="single" w:sz="4" w:space="0" w:color="00000A"/>
              <w:bottom w:val="single" w:sz="4" w:space="0" w:color="00000A"/>
            </w:tcBorders>
            <w:shd w:val="clear" w:color="auto" w:fill="auto"/>
          </w:tcPr>
          <w:p w14:paraId="32BC9677" w14:textId="77777777" w:rsidR="00FD3325" w:rsidRDefault="00A93B8D">
            <w:pPr>
              <w:spacing w:line="480" w:lineRule="auto"/>
              <w:contextualSpacing/>
              <w:jc w:val="both"/>
            </w:pPr>
            <w:r>
              <w:rPr>
                <w:rFonts w:eastAsia="Calibri"/>
                <w:color w:val="262626"/>
                <w:sz w:val="22"/>
                <w:szCs w:val="22"/>
              </w:rPr>
              <w:t xml:space="preserve">Fidelity of plant allocation to mutualist symbionts which has a range </w:t>
            </w:r>
            <w:r>
              <w:rPr>
                <w:rFonts w:eastAsia="Calibri"/>
                <w:i/>
                <w:color w:val="262626"/>
                <w:sz w:val="22"/>
                <w:szCs w:val="22"/>
              </w:rPr>
              <w:t>(f</w:t>
            </w:r>
            <w:r>
              <w:rPr>
                <w:rFonts w:eastAsia="Calibri"/>
                <w:i/>
                <w:color w:val="262626"/>
                <w:sz w:val="22"/>
                <w:szCs w:val="22"/>
                <w:vertAlign w:val="subscript"/>
              </w:rPr>
              <w:t>min</w:t>
            </w:r>
            <w:r>
              <w:rPr>
                <w:rFonts w:eastAsia="Calibri"/>
                <w:i/>
                <w:color w:val="262626"/>
                <w:sz w:val="22"/>
                <w:szCs w:val="22"/>
              </w:rPr>
              <w:t xml:space="preserve"> , f</w:t>
            </w:r>
            <w:r>
              <w:rPr>
                <w:rFonts w:eastAsia="Calibri"/>
                <w:i/>
                <w:color w:val="262626"/>
                <w:sz w:val="22"/>
                <w:szCs w:val="22"/>
                <w:vertAlign w:val="subscript"/>
              </w:rPr>
              <w:t>max</w:t>
            </w:r>
            <w:r>
              <w:rPr>
                <w:rFonts w:eastAsia="Calibri"/>
                <w:i/>
                <w:color w:val="262626"/>
                <w:sz w:val="22"/>
                <w:szCs w:val="22"/>
              </w:rPr>
              <w:t>)</w:t>
            </w:r>
          </w:p>
        </w:tc>
      </w:tr>
      <w:tr w:rsidR="00FD3325" w14:paraId="53FA0A18" w14:textId="77777777">
        <w:trPr>
          <w:trHeight w:val="279"/>
        </w:trPr>
        <w:tc>
          <w:tcPr>
            <w:tcW w:w="1348" w:type="dxa"/>
            <w:tcBorders>
              <w:top w:val="single" w:sz="4" w:space="0" w:color="00000A"/>
              <w:bottom w:val="single" w:sz="4" w:space="0" w:color="00000A"/>
            </w:tcBorders>
            <w:shd w:val="clear" w:color="auto" w:fill="auto"/>
          </w:tcPr>
          <w:p w14:paraId="7CF3893C" w14:textId="77777777" w:rsidR="00FD3325" w:rsidRDefault="00A93B8D">
            <w:pPr>
              <w:spacing w:line="480" w:lineRule="auto"/>
              <w:contextualSpacing/>
              <w:jc w:val="both"/>
            </w:pPr>
            <w:r>
              <w:rPr>
                <w:i/>
                <w:sz w:val="22"/>
                <w:szCs w:val="22"/>
              </w:rPr>
              <w:t>s</w:t>
            </w:r>
          </w:p>
        </w:tc>
        <w:tc>
          <w:tcPr>
            <w:tcW w:w="8091" w:type="dxa"/>
            <w:tcBorders>
              <w:top w:val="single" w:sz="4" w:space="0" w:color="00000A"/>
              <w:bottom w:val="single" w:sz="4" w:space="0" w:color="00000A"/>
            </w:tcBorders>
            <w:shd w:val="clear" w:color="auto" w:fill="auto"/>
          </w:tcPr>
          <w:p w14:paraId="25E4C22D" w14:textId="77777777" w:rsidR="00FD3325" w:rsidRDefault="00A93B8D">
            <w:pPr>
              <w:spacing w:line="480" w:lineRule="auto"/>
              <w:contextualSpacing/>
              <w:jc w:val="both"/>
            </w:pPr>
            <w:r>
              <w:rPr>
                <w:sz w:val="22"/>
                <w:szCs w:val="22"/>
              </w:rPr>
              <w:t xml:space="preserve">Cost of mutualism </w:t>
            </w:r>
            <w:r>
              <w:rPr>
                <w:i/>
                <w:sz w:val="22"/>
                <w:szCs w:val="22"/>
              </w:rPr>
              <w:t>(s &gt;0)</w:t>
            </w:r>
          </w:p>
        </w:tc>
      </w:tr>
      <w:tr w:rsidR="00FD3325" w14:paraId="31A340A4" w14:textId="77777777">
        <w:tc>
          <w:tcPr>
            <w:tcW w:w="1348" w:type="dxa"/>
            <w:tcBorders>
              <w:top w:val="single" w:sz="4" w:space="0" w:color="00000A"/>
              <w:bottom w:val="single" w:sz="4" w:space="0" w:color="00000A"/>
            </w:tcBorders>
            <w:shd w:val="clear" w:color="auto" w:fill="auto"/>
          </w:tcPr>
          <w:p w14:paraId="3A621B14" w14:textId="77777777" w:rsidR="00FD3325" w:rsidRDefault="00A93B8D">
            <w:pPr>
              <w:spacing w:line="480" w:lineRule="auto"/>
              <w:contextualSpacing/>
              <w:jc w:val="both"/>
            </w:pPr>
            <w:r>
              <w:rPr>
                <w:i/>
                <w:sz w:val="22"/>
                <w:szCs w:val="22"/>
              </w:rPr>
              <w:t>b</w:t>
            </w:r>
            <w:r>
              <w:rPr>
                <w:i/>
                <w:sz w:val="22"/>
                <w:szCs w:val="22"/>
                <w:vertAlign w:val="subscript"/>
              </w:rPr>
              <w:t>max</w:t>
            </w:r>
          </w:p>
        </w:tc>
        <w:tc>
          <w:tcPr>
            <w:tcW w:w="8091" w:type="dxa"/>
            <w:tcBorders>
              <w:top w:val="single" w:sz="4" w:space="0" w:color="00000A"/>
              <w:bottom w:val="single" w:sz="4" w:space="0" w:color="00000A"/>
            </w:tcBorders>
            <w:shd w:val="clear" w:color="auto" w:fill="auto"/>
          </w:tcPr>
          <w:p w14:paraId="60B5985E" w14:textId="77777777" w:rsidR="00FD3325" w:rsidRDefault="00A93B8D">
            <w:pPr>
              <w:spacing w:line="480" w:lineRule="auto"/>
              <w:contextualSpacing/>
              <w:jc w:val="both"/>
            </w:pPr>
            <w:r>
              <w:rPr>
                <w:sz w:val="22"/>
                <w:szCs w:val="22"/>
              </w:rPr>
              <w:t xml:space="preserve">Maximum growth rate of symbionts </w:t>
            </w:r>
          </w:p>
        </w:tc>
      </w:tr>
      <w:tr w:rsidR="00FD3325" w14:paraId="5434BE40" w14:textId="77777777">
        <w:tc>
          <w:tcPr>
            <w:tcW w:w="1348" w:type="dxa"/>
            <w:tcBorders>
              <w:top w:val="single" w:sz="4" w:space="0" w:color="00000A"/>
              <w:bottom w:val="single" w:sz="4" w:space="0" w:color="00000A"/>
            </w:tcBorders>
            <w:shd w:val="clear" w:color="auto" w:fill="auto"/>
          </w:tcPr>
          <w:p w14:paraId="5EF39C08" w14:textId="77777777" w:rsidR="00FD3325" w:rsidRDefault="00A93B8D">
            <w:pPr>
              <w:spacing w:line="480" w:lineRule="auto"/>
              <w:contextualSpacing/>
              <w:jc w:val="both"/>
            </w:pPr>
            <w:r>
              <w:rPr>
                <w:i/>
                <w:sz w:val="22"/>
                <w:szCs w:val="22"/>
              </w:rPr>
              <w:t>d</w:t>
            </w:r>
          </w:p>
        </w:tc>
        <w:tc>
          <w:tcPr>
            <w:tcW w:w="8091" w:type="dxa"/>
            <w:tcBorders>
              <w:top w:val="single" w:sz="4" w:space="0" w:color="00000A"/>
              <w:bottom w:val="single" w:sz="4" w:space="0" w:color="00000A"/>
            </w:tcBorders>
            <w:shd w:val="clear" w:color="auto" w:fill="auto"/>
          </w:tcPr>
          <w:p w14:paraId="42B5D18C" w14:textId="77777777" w:rsidR="00FD3325" w:rsidRDefault="00A93B8D">
            <w:pPr>
              <w:spacing w:line="480" w:lineRule="auto"/>
              <w:contextualSpacing/>
              <w:jc w:val="both"/>
            </w:pPr>
            <w:r>
              <w:rPr>
                <w:sz w:val="22"/>
                <w:szCs w:val="22"/>
              </w:rPr>
              <w:t xml:space="preserve">Constant death rate </w:t>
            </w:r>
            <w:r>
              <w:rPr>
                <w:i/>
                <w:sz w:val="22"/>
                <w:szCs w:val="22"/>
              </w:rPr>
              <w:t>(d &lt; b</w:t>
            </w:r>
            <w:r>
              <w:rPr>
                <w:i/>
                <w:sz w:val="22"/>
                <w:szCs w:val="22"/>
                <w:vertAlign w:val="subscript"/>
              </w:rPr>
              <w:t>max</w:t>
            </w:r>
            <w:r>
              <w:rPr>
                <w:i/>
                <w:sz w:val="22"/>
                <w:szCs w:val="22"/>
              </w:rPr>
              <w:t>)</w:t>
            </w:r>
          </w:p>
        </w:tc>
      </w:tr>
      <w:tr w:rsidR="00FD3325" w14:paraId="255B72C5" w14:textId="77777777">
        <w:trPr>
          <w:trHeight w:val="314"/>
        </w:trPr>
        <w:tc>
          <w:tcPr>
            <w:tcW w:w="1348" w:type="dxa"/>
            <w:tcBorders>
              <w:top w:val="single" w:sz="4" w:space="0" w:color="00000A"/>
              <w:bottom w:val="single" w:sz="4" w:space="0" w:color="00000A"/>
            </w:tcBorders>
            <w:shd w:val="clear" w:color="auto" w:fill="auto"/>
          </w:tcPr>
          <w:p w14:paraId="067387A7" w14:textId="77777777" w:rsidR="00FD3325" w:rsidRDefault="00A93B8D">
            <w:pPr>
              <w:spacing w:line="480" w:lineRule="auto"/>
              <w:contextualSpacing/>
              <w:jc w:val="both"/>
            </w:pPr>
            <w:r>
              <w:rPr>
                <w:i/>
                <w:sz w:val="22"/>
                <w:szCs w:val="22"/>
              </w:rPr>
              <w:t>K</w:t>
            </w:r>
            <w:r>
              <w:rPr>
                <w:i/>
                <w:sz w:val="22"/>
                <w:szCs w:val="22"/>
                <w:vertAlign w:val="subscript"/>
              </w:rPr>
              <w:t>c</w:t>
            </w:r>
          </w:p>
        </w:tc>
        <w:tc>
          <w:tcPr>
            <w:tcW w:w="8091" w:type="dxa"/>
            <w:tcBorders>
              <w:top w:val="single" w:sz="4" w:space="0" w:color="00000A"/>
              <w:bottom w:val="single" w:sz="4" w:space="0" w:color="00000A"/>
            </w:tcBorders>
            <w:shd w:val="clear" w:color="auto" w:fill="auto"/>
          </w:tcPr>
          <w:p w14:paraId="1927C273" w14:textId="77777777" w:rsidR="00FD3325" w:rsidRDefault="00A93B8D">
            <w:pPr>
              <w:spacing w:line="480" w:lineRule="auto"/>
              <w:contextualSpacing/>
              <w:jc w:val="both"/>
            </w:pPr>
            <w:r>
              <w:rPr>
                <w:sz w:val="22"/>
                <w:szCs w:val="22"/>
              </w:rPr>
              <w:t>Half-saturation constant for allocated carbon</w:t>
            </w:r>
          </w:p>
        </w:tc>
      </w:tr>
      <w:tr w:rsidR="00FD3325" w14:paraId="6A9FDB9E" w14:textId="77777777">
        <w:trPr>
          <w:trHeight w:val="314"/>
        </w:trPr>
        <w:tc>
          <w:tcPr>
            <w:tcW w:w="1348" w:type="dxa"/>
            <w:tcBorders>
              <w:top w:val="single" w:sz="4" w:space="0" w:color="00000A"/>
              <w:bottom w:val="single" w:sz="4" w:space="0" w:color="00000A"/>
            </w:tcBorders>
            <w:shd w:val="clear" w:color="auto" w:fill="auto"/>
          </w:tcPr>
          <w:p w14:paraId="404EC3DC" w14:textId="77777777" w:rsidR="00FD3325" w:rsidRDefault="00A93B8D">
            <w:pPr>
              <w:spacing w:line="480" w:lineRule="auto"/>
              <w:contextualSpacing/>
              <w:jc w:val="both"/>
            </w:pPr>
            <w:r>
              <w:rPr>
                <w:i/>
                <w:sz w:val="22"/>
                <w:szCs w:val="22"/>
              </w:rPr>
              <w:t>K</w:t>
            </w:r>
            <w:r>
              <w:rPr>
                <w:i/>
                <w:sz w:val="22"/>
                <w:szCs w:val="22"/>
                <w:vertAlign w:val="subscript"/>
              </w:rPr>
              <w:t>M</w:t>
            </w:r>
          </w:p>
        </w:tc>
        <w:tc>
          <w:tcPr>
            <w:tcW w:w="8091" w:type="dxa"/>
            <w:tcBorders>
              <w:top w:val="single" w:sz="4" w:space="0" w:color="00000A"/>
              <w:bottom w:val="single" w:sz="4" w:space="0" w:color="00000A"/>
            </w:tcBorders>
            <w:shd w:val="clear" w:color="auto" w:fill="auto"/>
          </w:tcPr>
          <w:p w14:paraId="28BCB606" w14:textId="77777777" w:rsidR="00FD3325" w:rsidRDefault="00A93B8D">
            <w:pPr>
              <w:spacing w:line="480" w:lineRule="auto"/>
              <w:contextualSpacing/>
              <w:jc w:val="both"/>
            </w:pPr>
            <w:r>
              <w:rPr>
                <w:sz w:val="22"/>
                <w:szCs w:val="22"/>
              </w:rPr>
              <w:t>Half-saturation constant for mutualist symbiont</w:t>
            </w:r>
          </w:p>
        </w:tc>
      </w:tr>
      <w:tr w:rsidR="00FD3325" w14:paraId="21557336" w14:textId="77777777">
        <w:trPr>
          <w:trHeight w:val="314"/>
        </w:trPr>
        <w:tc>
          <w:tcPr>
            <w:tcW w:w="1348" w:type="dxa"/>
            <w:tcBorders>
              <w:top w:val="single" w:sz="4" w:space="0" w:color="00000A"/>
              <w:bottom w:val="single" w:sz="4" w:space="0" w:color="00000A"/>
            </w:tcBorders>
            <w:shd w:val="clear" w:color="auto" w:fill="auto"/>
          </w:tcPr>
          <w:p w14:paraId="11B93BA1" w14:textId="77777777" w:rsidR="00FD3325" w:rsidRDefault="00A93B8D">
            <w:pPr>
              <w:spacing w:line="480" w:lineRule="auto"/>
              <w:contextualSpacing/>
              <w:jc w:val="both"/>
            </w:pPr>
            <w:r>
              <w:rPr>
                <w:i/>
                <w:sz w:val="22"/>
                <w:szCs w:val="22"/>
              </w:rPr>
              <w:t>K</w:t>
            </w:r>
            <w:r>
              <w:rPr>
                <w:i/>
                <w:sz w:val="22"/>
                <w:szCs w:val="22"/>
                <w:vertAlign w:val="subscript"/>
              </w:rPr>
              <w:t>N</w:t>
            </w:r>
          </w:p>
        </w:tc>
        <w:tc>
          <w:tcPr>
            <w:tcW w:w="8091" w:type="dxa"/>
            <w:tcBorders>
              <w:top w:val="single" w:sz="4" w:space="0" w:color="00000A"/>
              <w:bottom w:val="single" w:sz="4" w:space="0" w:color="00000A"/>
            </w:tcBorders>
            <w:shd w:val="clear" w:color="auto" w:fill="auto"/>
          </w:tcPr>
          <w:p w14:paraId="0A31534D" w14:textId="77777777" w:rsidR="00FD3325" w:rsidRDefault="00A93B8D">
            <w:pPr>
              <w:spacing w:line="480" w:lineRule="auto"/>
              <w:contextualSpacing/>
              <w:jc w:val="both"/>
            </w:pPr>
            <w:r>
              <w:rPr>
                <w:sz w:val="22"/>
                <w:szCs w:val="22"/>
              </w:rPr>
              <w:t>Half-saturation constant for non-mutualist symbiont</w:t>
            </w:r>
          </w:p>
        </w:tc>
      </w:tr>
      <w:tr w:rsidR="00FD3325" w14:paraId="6BD4C1CA" w14:textId="77777777">
        <w:tc>
          <w:tcPr>
            <w:tcW w:w="1348" w:type="dxa"/>
            <w:tcBorders>
              <w:top w:val="single" w:sz="4" w:space="0" w:color="00000A"/>
              <w:bottom w:val="single" w:sz="4" w:space="0" w:color="00000A"/>
            </w:tcBorders>
            <w:shd w:val="clear" w:color="auto" w:fill="auto"/>
          </w:tcPr>
          <w:p w14:paraId="6631A7F8" w14:textId="77777777" w:rsidR="00FD3325" w:rsidRDefault="00A93B8D">
            <w:pPr>
              <w:spacing w:line="480" w:lineRule="auto"/>
              <w:contextualSpacing/>
              <w:jc w:val="both"/>
              <w:rPr>
                <w:i/>
              </w:rPr>
            </w:pPr>
            <w:r>
              <w:rPr>
                <w:i/>
                <w:sz w:val="22"/>
                <w:szCs w:val="22"/>
              </w:rPr>
              <w:t>g</w:t>
            </w:r>
          </w:p>
        </w:tc>
        <w:tc>
          <w:tcPr>
            <w:tcW w:w="8091" w:type="dxa"/>
            <w:tcBorders>
              <w:top w:val="single" w:sz="4" w:space="0" w:color="00000A"/>
              <w:bottom w:val="single" w:sz="4" w:space="0" w:color="00000A"/>
            </w:tcBorders>
            <w:shd w:val="clear" w:color="auto" w:fill="auto"/>
          </w:tcPr>
          <w:p w14:paraId="1A05CEA1" w14:textId="77777777" w:rsidR="00FD3325" w:rsidRDefault="00A93B8D">
            <w:pPr>
              <w:spacing w:line="480" w:lineRule="auto"/>
              <w:contextualSpacing/>
              <w:jc w:val="both"/>
            </w:pPr>
            <w:r>
              <w:rPr>
                <w:sz w:val="22"/>
                <w:szCs w:val="22"/>
              </w:rPr>
              <w:t>Rate at which construction carbon is allocated to both symbionts</w:t>
            </w:r>
          </w:p>
        </w:tc>
      </w:tr>
      <w:tr w:rsidR="00FD3325" w14:paraId="597E25E7" w14:textId="77777777">
        <w:trPr>
          <w:trHeight w:val="242"/>
        </w:trPr>
        <w:tc>
          <w:tcPr>
            <w:tcW w:w="1348" w:type="dxa"/>
            <w:tcBorders>
              <w:top w:val="single" w:sz="4" w:space="0" w:color="00000A"/>
              <w:bottom w:val="single" w:sz="4" w:space="0" w:color="00000A"/>
            </w:tcBorders>
            <w:shd w:val="clear" w:color="auto" w:fill="auto"/>
          </w:tcPr>
          <w:p w14:paraId="5C1B5146" w14:textId="77777777" w:rsidR="00FD3325" w:rsidRDefault="00A93B8D">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14:paraId="1F09E40A" w14:textId="77777777" w:rsidR="00FD3325" w:rsidRDefault="00A93B8D">
            <w:pPr>
              <w:spacing w:line="480" w:lineRule="auto"/>
              <w:contextualSpacing/>
              <w:jc w:val="both"/>
            </w:pPr>
            <w:r>
              <w:rPr>
                <w:sz w:val="22"/>
                <w:szCs w:val="22"/>
              </w:rPr>
              <w:t>Source density of construction carbon stored in the plant</w:t>
            </w:r>
          </w:p>
        </w:tc>
      </w:tr>
    </w:tbl>
    <w:p w14:paraId="5780F9B1" w14:textId="77777777" w:rsidR="00FD3325" w:rsidRDefault="00A93B8D">
      <w:pPr>
        <w:spacing w:line="480" w:lineRule="auto"/>
        <w:contextualSpacing/>
        <w:jc w:val="both"/>
        <w:rPr>
          <w:sz w:val="22"/>
          <w:szCs w:val="22"/>
        </w:rPr>
      </w:pPr>
      <w:r>
        <w:br w:type="page"/>
      </w:r>
    </w:p>
    <w:p w14:paraId="09F7CEED" w14:textId="1B7C9530" w:rsidR="00FD3325" w:rsidRDefault="00BD20FB">
      <w:pPr>
        <w:spacing w:line="480" w:lineRule="auto"/>
        <w:contextualSpacing/>
        <w:jc w:val="both"/>
        <w:rPr>
          <w:b/>
          <w:sz w:val="22"/>
          <w:szCs w:val="22"/>
        </w:rPr>
      </w:pPr>
      <w:r>
        <w:rPr>
          <w:noProof/>
        </w:rPr>
        <w:lastRenderedPageBreak/>
        <mc:AlternateContent>
          <mc:Choice Requires="wps">
            <w:drawing>
              <wp:anchor distT="0" distB="0" distL="0" distR="0" simplePos="0" relativeHeight="10" behindDoc="0" locked="0" layoutInCell="1" allowOverlap="1" wp14:anchorId="55ACA948" wp14:editId="111C462C">
                <wp:simplePos x="0" y="0"/>
                <wp:positionH relativeFrom="column">
                  <wp:posOffset>3086100</wp:posOffset>
                </wp:positionH>
                <wp:positionV relativeFrom="paragraph">
                  <wp:posOffset>340429</wp:posOffset>
                </wp:positionV>
                <wp:extent cx="2972435" cy="2743200"/>
                <wp:effectExtent l="0" t="0" r="0" b="0"/>
                <wp:wrapTopAndBottom/>
                <wp:docPr id="3" name="Frame4"/>
                <wp:cNvGraphicFramePr/>
                <a:graphic xmlns:a="http://schemas.openxmlformats.org/drawingml/2006/main">
                  <a:graphicData uri="http://schemas.microsoft.com/office/word/2010/wordprocessingShape">
                    <wps:wsp>
                      <wps:cNvSpPr/>
                      <wps:spPr>
                        <a:xfrm>
                          <a:off x="0" y="0"/>
                          <a:ext cx="2972435" cy="2743200"/>
                        </a:xfrm>
                        <a:prstGeom prst="rect">
                          <a:avLst/>
                        </a:prstGeom>
                        <a:noFill/>
                        <a:ln>
                          <a:noFill/>
                        </a:ln>
                      </wps:spPr>
                      <wps:style>
                        <a:lnRef idx="0">
                          <a:scrgbClr r="0" g="0" b="0"/>
                        </a:lnRef>
                        <a:fillRef idx="0">
                          <a:scrgbClr r="0" g="0" b="0"/>
                        </a:fillRef>
                        <a:effectRef idx="0">
                          <a:scrgbClr r="0" g="0" b="0"/>
                        </a:effectRef>
                        <a:fontRef idx="minor"/>
                      </wps:style>
                      <wps:txbx>
                        <w:txbxContent>
                          <w:p w14:paraId="2D7125DF" w14:textId="11E4FB93" w:rsidR="00E01405" w:rsidRDefault="00E01405">
                            <w:pPr>
                              <w:pStyle w:val="Caption"/>
                            </w:pPr>
                            <w:r>
                              <w:tab/>
                            </w:r>
                            <w:r>
                              <w:tab/>
                            </w:r>
                            <w:r>
                              <w:tab/>
                              <w:t xml:space="preserve">      </w:t>
                            </w:r>
                            <w:del w:id="843" w:author="Tom" w:date="2019-04-15T20:40:00Z">
                              <w:r w:rsidDel="00553DD3">
                                <w:delText xml:space="preserve">       </w:delText>
                              </w:r>
                            </w:del>
                            <w:r>
                              <w:t xml:space="preserve"> </w:t>
                            </w:r>
                            <w:ins w:id="844" w:author="Tom" w:date="2019-07-01T16:06:00Z">
                              <w:r>
                                <w:rPr>
                                  <w:i w:val="0"/>
                                </w:rPr>
                                <w:t xml:space="preserve"> </w:t>
                              </w:r>
                            </w:ins>
                            <w:del w:id="845" w:author="Tom" w:date="2019-07-01T16:06:00Z">
                              <w:r w:rsidRPr="00BD20FB" w:rsidDel="00BD20FB">
                                <w:rPr>
                                  <w:i w:val="0"/>
                                  <w:rPrChange w:id="846" w:author="Tom" w:date="2019-07-01T16:06:00Z">
                                    <w:rPr/>
                                  </w:rPrChange>
                                </w:rPr>
                                <w:delText>(</w:delText>
                              </w:r>
                            </w:del>
                            <w:r w:rsidRPr="00BD20FB">
                              <w:rPr>
                                <w:i w:val="0"/>
                                <w:rPrChange w:id="847" w:author="Tom" w:date="2019-07-01T16:06:00Z">
                                  <w:rPr/>
                                </w:rPrChange>
                              </w:rPr>
                              <w:t>B</w:t>
                            </w:r>
                            <w:del w:id="848" w:author="Tom" w:date="2019-07-01T16:06:00Z">
                              <w:r w:rsidRPr="00BD20FB" w:rsidDel="00BD20FB">
                                <w:rPr>
                                  <w:i w:val="0"/>
                                  <w:rPrChange w:id="849" w:author="Tom" w:date="2019-07-01T16:06:00Z">
                                    <w:rPr/>
                                  </w:rPrChange>
                                </w:rPr>
                                <w:delText>)</w:delText>
                              </w:r>
                            </w:del>
                            <w:r>
                              <w:br/>
                            </w:r>
                            <w:del w:id="850" w:author="Tom" w:date="2019-04-15T20:54:00Z">
                              <w:r w:rsidDel="005B1E4A">
                                <w:rPr>
                                  <w:i w:val="0"/>
                                  <w:iCs w:val="0"/>
                                </w:rPr>
                                <w:object w:dxaOrig="2531" w:dyaOrig="2531" w14:anchorId="7903D71A">
                                  <v:shape id="ole_rId7" o:spid="_x0000_i1026" style="width:179.8pt;height:179.8pt" coordsize="" o:spt="100" adj="0,,0" path="" stroked="f">
                                    <v:stroke joinstyle="miter"/>
                                    <v:imagedata r:id="rId10" o:title=""/>
                                    <v:formulas/>
                                    <v:path o:connecttype="segments"/>
                                    <o:lock v:ext="edit" aspectratio="t"/>
                                  </v:shape>
                                  <o:OLEObject Type="Embed" ProgID="FoxitReader.Document" ShapeID="ole_rId7" DrawAspect="Content" ObjectID="_1623514537" r:id="rId11"/>
                                </w:object>
                              </w:r>
                            </w:del>
                            <w:ins w:id="851" w:author="Tom" w:date="2019-04-15T20:54:00Z">
                              <w:r>
                                <w:rPr>
                                  <w:i w:val="0"/>
                                  <w:iCs w:val="0"/>
                                </w:rPr>
                                <w:object w:dxaOrig="8640" w:dyaOrig="8640" w14:anchorId="235FF5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0.2pt;height:180.2pt" o:ole="">
                                    <v:imagedata r:id="rId12" o:title=""/>
                                  </v:shape>
                                  <o:OLEObject Type="Embed" ProgID="FoxitReader.Document" ShapeID="_x0000_i1028" DrawAspect="Content" ObjectID="_1623514538" r:id="rId13"/>
                                </w:object>
                              </w:r>
                            </w:ins>
                          </w:p>
                        </w:txbxContent>
                      </wps:txbx>
                      <wps:bodyPr lIns="90000" tIns="45000" rIns="90000" bIns="45000">
                        <a:noAutofit/>
                      </wps:bodyPr>
                    </wps:wsp>
                  </a:graphicData>
                </a:graphic>
                <wp14:sizeRelV relativeFrom="margin">
                  <wp14:pctHeight>0</wp14:pctHeight>
                </wp14:sizeRelV>
              </wp:anchor>
            </w:drawing>
          </mc:Choice>
          <mc:Fallback>
            <w:pict>
              <v:rect w14:anchorId="55ACA948" id="Frame4" o:spid="_x0000_s1026" style="position:absolute;left:0;text-align:left;margin-left:243pt;margin-top:26.8pt;width:234.05pt;height:3in;z-index:1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" filled="f" stroked="f">
                <v:textbox inset="2.5mm,1.25mm,2.5mm,1.25mm">
                  <w:txbxContent>
                    <w:p w14:paraId="2D7125DF" w14:textId="11E4FB93" w:rsidR="00E01405" w:rsidRDefault="00E01405">
                      <w:pPr>
                        <w:pStyle w:val="Caption"/>
                      </w:pPr>
                      <w:r>
                        <w:tab/>
                      </w:r>
                      <w:r>
                        <w:tab/>
                      </w:r>
                      <w:r>
                        <w:tab/>
                        <w:t xml:space="preserve">      </w:t>
                      </w:r>
                      <w:del w:id="852" w:author="Tom" w:date="2019-04-15T20:40:00Z">
                        <w:r w:rsidDel="00553DD3">
                          <w:delText xml:space="preserve">       </w:delText>
                        </w:r>
                      </w:del>
                      <w:r>
                        <w:t xml:space="preserve"> </w:t>
                      </w:r>
                      <w:ins w:id="853" w:author="Tom" w:date="2019-07-01T16:06:00Z">
                        <w:r>
                          <w:rPr>
                            <w:i w:val="0"/>
                          </w:rPr>
                          <w:t xml:space="preserve"> </w:t>
                        </w:r>
                      </w:ins>
                      <w:del w:id="854" w:author="Tom" w:date="2019-07-01T16:06:00Z">
                        <w:r w:rsidRPr="00BD20FB" w:rsidDel="00BD20FB">
                          <w:rPr>
                            <w:i w:val="0"/>
                            <w:rPrChange w:id="855" w:author="Tom" w:date="2019-07-01T16:06:00Z">
                              <w:rPr/>
                            </w:rPrChange>
                          </w:rPr>
                          <w:delText>(</w:delText>
                        </w:r>
                      </w:del>
                      <w:r w:rsidRPr="00BD20FB">
                        <w:rPr>
                          <w:i w:val="0"/>
                          <w:rPrChange w:id="856" w:author="Tom" w:date="2019-07-01T16:06:00Z">
                            <w:rPr/>
                          </w:rPrChange>
                        </w:rPr>
                        <w:t>B</w:t>
                      </w:r>
                      <w:del w:id="857" w:author="Tom" w:date="2019-07-01T16:06:00Z">
                        <w:r w:rsidRPr="00BD20FB" w:rsidDel="00BD20FB">
                          <w:rPr>
                            <w:i w:val="0"/>
                            <w:rPrChange w:id="858" w:author="Tom" w:date="2019-07-01T16:06:00Z">
                              <w:rPr/>
                            </w:rPrChange>
                          </w:rPr>
                          <w:delText>)</w:delText>
                        </w:r>
                      </w:del>
                      <w:r>
                        <w:br/>
                      </w:r>
                      <w:del w:id="859" w:author="Tom" w:date="2019-04-15T20:54:00Z">
                        <w:r w:rsidDel="005B1E4A">
                          <w:rPr>
                            <w:i w:val="0"/>
                            <w:iCs w:val="0"/>
                          </w:rPr>
                          <w:object w:dxaOrig="2531" w:dyaOrig="2531" w14:anchorId="7903D71A">
                            <v:shape id="ole_rId7" o:spid="_x0000_i1026" style="width:179.8pt;height:179.8pt" coordsize="" o:spt="100" adj="0,,0" path="" stroked="f">
                              <v:stroke joinstyle="miter"/>
                              <v:imagedata r:id="rId10" o:title=""/>
                              <v:formulas/>
                              <v:path o:connecttype="segments"/>
                              <o:lock v:ext="edit" aspectratio="t"/>
                            </v:shape>
                            <o:OLEObject Type="Embed" ProgID="FoxitReader.Document" ShapeID="ole_rId7" DrawAspect="Content" ObjectID="_1623514537" r:id="rId14"/>
                          </w:object>
                        </w:r>
                      </w:del>
                      <w:ins w:id="860" w:author="Tom" w:date="2019-04-15T20:54:00Z">
                        <w:r>
                          <w:rPr>
                            <w:i w:val="0"/>
                            <w:iCs w:val="0"/>
                          </w:rPr>
                          <w:object w:dxaOrig="8640" w:dyaOrig="8640" w14:anchorId="235FF51C">
                            <v:shape id="_x0000_i1028" type="#_x0000_t75" style="width:180.2pt;height:180.2pt" o:ole="">
                              <v:imagedata r:id="rId12" o:title=""/>
                            </v:shape>
                            <o:OLEObject Type="Embed" ProgID="FoxitReader.Document" ShapeID="_x0000_i1028" DrawAspect="Content" ObjectID="_1623514538" r:id="rId15"/>
                          </w:object>
                        </w:r>
                      </w:ins>
                    </w:p>
                  </w:txbxContent>
                </v:textbox>
                <w10:wrap type="topAndBottom"/>
              </v:rect>
            </w:pict>
          </mc:Fallback>
        </mc:AlternateContent>
      </w:r>
      <w:r w:rsidR="00553DD3">
        <w:rPr>
          <w:noProof/>
        </w:rPr>
        <mc:AlternateContent>
          <mc:Choice Requires="wps">
            <w:drawing>
              <wp:anchor distT="0" distB="0" distL="0" distR="0" simplePos="0" relativeHeight="9" behindDoc="0" locked="0" layoutInCell="1" allowOverlap="1" wp14:anchorId="44488880" wp14:editId="15741DD1">
                <wp:simplePos x="0" y="0"/>
                <wp:positionH relativeFrom="column">
                  <wp:posOffset>-228600</wp:posOffset>
                </wp:positionH>
                <wp:positionV relativeFrom="paragraph">
                  <wp:posOffset>342900</wp:posOffset>
                </wp:positionV>
                <wp:extent cx="3086735" cy="3201035"/>
                <wp:effectExtent l="0" t="0" r="0" b="0"/>
                <wp:wrapTopAndBottom/>
                <wp:docPr id="1" name="Frame4"/>
                <wp:cNvGraphicFramePr/>
                <a:graphic xmlns:a="http://schemas.openxmlformats.org/drawingml/2006/main">
                  <a:graphicData uri="http://schemas.microsoft.com/office/word/2010/wordprocessingShape">
                    <wps:wsp>
                      <wps:cNvSpPr/>
                      <wps:spPr>
                        <a:xfrm>
                          <a:off x="0" y="0"/>
                          <a:ext cx="3086735" cy="3201035"/>
                        </a:xfrm>
                        <a:prstGeom prst="rect">
                          <a:avLst/>
                        </a:prstGeom>
                        <a:noFill/>
                        <a:ln>
                          <a:noFill/>
                        </a:ln>
                      </wps:spPr>
                      <wps:style>
                        <a:lnRef idx="0">
                          <a:scrgbClr r="0" g="0" b="0"/>
                        </a:lnRef>
                        <a:fillRef idx="0">
                          <a:scrgbClr r="0" g="0" b="0"/>
                        </a:fillRef>
                        <a:effectRef idx="0">
                          <a:scrgbClr r="0" g="0" b="0"/>
                        </a:effectRef>
                        <a:fontRef idx="minor"/>
                      </wps:style>
                      <wps:txbx>
                        <w:txbxContent>
                          <w:p w14:paraId="1F2F16E7" w14:textId="6CB7C39F" w:rsidR="00E01405" w:rsidRDefault="00E01405">
                            <w:pPr>
                              <w:pStyle w:val="Caption"/>
                            </w:pPr>
                            <w:r>
                              <w:tab/>
                            </w:r>
                            <w:r>
                              <w:tab/>
                            </w:r>
                            <w:r>
                              <w:tab/>
                              <w:t xml:space="preserve">               </w:t>
                            </w:r>
                            <w:r w:rsidRPr="00BD20FB">
                              <w:rPr>
                                <w:i w:val="0"/>
                                <w:rPrChange w:id="861" w:author="Tom" w:date="2019-07-01T16:06:00Z">
                                  <w:rPr/>
                                </w:rPrChange>
                              </w:rPr>
                              <w:t xml:space="preserve"> </w:t>
                            </w:r>
                            <w:del w:id="862" w:author="Tom" w:date="2019-07-01T16:06:00Z">
                              <w:r w:rsidRPr="00BD20FB" w:rsidDel="00BD20FB">
                                <w:rPr>
                                  <w:i w:val="0"/>
                                  <w:rPrChange w:id="863" w:author="Tom" w:date="2019-07-01T16:06:00Z">
                                    <w:rPr/>
                                  </w:rPrChange>
                                </w:rPr>
                                <w:delText>(A)</w:delText>
                              </w:r>
                            </w:del>
                            <w:ins w:id="864" w:author="Tom" w:date="2019-07-01T16:06:00Z">
                              <w:r w:rsidRPr="00BD20FB">
                                <w:rPr>
                                  <w:i w:val="0"/>
                                  <w:rPrChange w:id="865" w:author="Tom" w:date="2019-07-01T16:06:00Z">
                                    <w:rPr/>
                                  </w:rPrChange>
                                </w:rPr>
                                <w:t>A</w:t>
                              </w:r>
                            </w:ins>
                            <w:r>
                              <w:br/>
                            </w:r>
                            <w:del w:id="866" w:author="Tom" w:date="2019-04-15T20:37:00Z">
                              <w:r w:rsidDel="00553DD3">
                                <w:rPr>
                                  <w:i w:val="0"/>
                                  <w:iCs w:val="0"/>
                                </w:rPr>
                                <w:object w:dxaOrig="2776" w:dyaOrig="2776" w14:anchorId="20C679E3">
                                  <v:shape id="ole_rId3" o:spid="_x0000_i1030" style="width:245.95pt;height:245.95pt" coordsize="" o:spt="100" adj="0,,0" path="" stroked="f">
                                    <v:stroke joinstyle="miter"/>
                                    <v:imagedata r:id="rId16" o:title=""/>
                                    <v:formulas/>
                                    <v:path o:connecttype="segments"/>
                                  </v:shape>
                                  <o:OLEObject Type="Embed" ProgID="FoxitReader.Document" ShapeID="ole_rId3" DrawAspect="Content" ObjectID="_1623514539" r:id="rId17"/>
                                </w:object>
                              </w:r>
                            </w:del>
                            <w:ins w:id="867" w:author="Tom" w:date="2019-04-15T20:55:00Z">
                              <w:r>
                                <w:rPr>
                                  <w:i w:val="0"/>
                                  <w:iCs w:val="0"/>
                                </w:rPr>
                                <w:object w:dxaOrig="8640" w:dyaOrig="8640" w14:anchorId="793ECB22">
                                  <v:shape id="_x0000_i1032" type="#_x0000_t75" style="width:3in;height:3in" o:ole="">
                                    <v:imagedata r:id="rId18" o:title=""/>
                                  </v:shape>
                                  <o:OLEObject Type="Embed" ProgID="FoxitReader.Document" ShapeID="_x0000_i1032" DrawAspect="Content" ObjectID="_1623514540" r:id="rId19"/>
                                </w:object>
                              </w:r>
                            </w:ins>
                          </w:p>
                        </w:txbxContent>
                      </wps:txbx>
                      <wps:bodyPr lIns="90000" tIns="45000" rIns="90000" bIns="45000">
                        <a:noAutofit/>
                      </wps:bodyPr>
                    </wps:wsp>
                  </a:graphicData>
                </a:graphic>
              </wp:anchor>
            </w:drawing>
          </mc:Choice>
          <mc:Fallback>
            <w:pict>
              <v:rect w14:anchorId="44488880" id="_x0000_s1027" style="position:absolute;left:0;text-align:left;margin-left:-18pt;margin-top:27pt;width:243.05pt;height:252.0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" filled="f" stroked="f">
                <v:textbox inset="2.5mm,1.25mm,2.5mm,1.25mm">
                  <w:txbxContent>
                    <w:p w14:paraId="1F2F16E7" w14:textId="6CB7C39F" w:rsidR="00E01405" w:rsidRDefault="00E01405">
                      <w:pPr>
                        <w:pStyle w:val="Caption"/>
                      </w:pPr>
                      <w:r>
                        <w:tab/>
                      </w:r>
                      <w:r>
                        <w:tab/>
                      </w:r>
                      <w:r>
                        <w:tab/>
                        <w:t xml:space="preserve">               </w:t>
                      </w:r>
                      <w:r w:rsidRPr="00BD20FB">
                        <w:rPr>
                          <w:i w:val="0"/>
                          <w:rPrChange w:id="868" w:author="Tom" w:date="2019-07-01T16:06:00Z">
                            <w:rPr/>
                          </w:rPrChange>
                        </w:rPr>
                        <w:t xml:space="preserve"> </w:t>
                      </w:r>
                      <w:del w:id="869" w:author="Tom" w:date="2019-07-01T16:06:00Z">
                        <w:r w:rsidRPr="00BD20FB" w:rsidDel="00BD20FB">
                          <w:rPr>
                            <w:i w:val="0"/>
                            <w:rPrChange w:id="870" w:author="Tom" w:date="2019-07-01T16:06:00Z">
                              <w:rPr/>
                            </w:rPrChange>
                          </w:rPr>
                          <w:delText>(A)</w:delText>
                        </w:r>
                      </w:del>
                      <w:ins w:id="871" w:author="Tom" w:date="2019-07-01T16:06:00Z">
                        <w:r w:rsidRPr="00BD20FB">
                          <w:rPr>
                            <w:i w:val="0"/>
                            <w:rPrChange w:id="872" w:author="Tom" w:date="2019-07-01T16:06:00Z">
                              <w:rPr/>
                            </w:rPrChange>
                          </w:rPr>
                          <w:t>A</w:t>
                        </w:r>
                      </w:ins>
                      <w:r>
                        <w:br/>
                      </w:r>
                      <w:del w:id="873" w:author="Tom" w:date="2019-04-15T20:37:00Z">
                        <w:r w:rsidDel="00553DD3">
                          <w:rPr>
                            <w:i w:val="0"/>
                            <w:iCs w:val="0"/>
                          </w:rPr>
                          <w:object w:dxaOrig="2776" w:dyaOrig="2776" w14:anchorId="20C679E3">
                            <v:shape id="ole_rId3" o:spid="_x0000_i1030" style="width:245.95pt;height:245.95pt" coordsize="" o:spt="100" adj="0,,0" path="" stroked="f">
                              <v:stroke joinstyle="miter"/>
                              <v:imagedata r:id="rId16" o:title=""/>
                              <v:formulas/>
                              <v:path o:connecttype="segments"/>
                            </v:shape>
                            <o:OLEObject Type="Embed" ProgID="FoxitReader.Document" ShapeID="ole_rId3" DrawAspect="Content" ObjectID="_1623514539" r:id="rId20"/>
                          </w:object>
                        </w:r>
                      </w:del>
                      <w:ins w:id="874" w:author="Tom" w:date="2019-04-15T20:55:00Z">
                        <w:r>
                          <w:rPr>
                            <w:i w:val="0"/>
                            <w:iCs w:val="0"/>
                          </w:rPr>
                          <w:object w:dxaOrig="8640" w:dyaOrig="8640" w14:anchorId="793ECB22">
                            <v:shape id="_x0000_i1032" type="#_x0000_t75" style="width:3in;height:3in" o:ole="">
                              <v:imagedata r:id="rId18" o:title=""/>
                            </v:shape>
                            <o:OLEObject Type="Embed" ProgID="FoxitReader.Document" ShapeID="_x0000_i1032" DrawAspect="Content" ObjectID="_1623514540" r:id="rId21"/>
                          </w:object>
                        </w:r>
                      </w:ins>
                    </w:p>
                  </w:txbxContent>
                </v:textbox>
                <w10:wrap type="topAndBottom"/>
              </v:rect>
            </w:pict>
          </mc:Fallback>
        </mc:AlternateContent>
      </w:r>
      <w:r w:rsidR="00A93B8D">
        <w:rPr>
          <w:b/>
          <w:sz w:val="22"/>
          <w:szCs w:val="22"/>
        </w:rPr>
        <w:t>Figures</w:t>
      </w:r>
    </w:p>
    <w:p w14:paraId="02CA027D" w14:textId="77777777" w:rsidR="00FD3325" w:rsidRDefault="00A93B8D">
      <w:pPr>
        <w:spacing w:line="480" w:lineRule="auto"/>
        <w:contextualSpacing/>
        <w:jc w:val="both"/>
        <w:rPr>
          <w:sz w:val="22"/>
          <w:szCs w:val="22"/>
        </w:rPr>
      </w:pPr>
      <w:r>
        <w:rPr>
          <w:sz w:val="22"/>
          <w:szCs w:val="22"/>
        </w:rPr>
        <w:t xml:space="preserve">                                          </w:t>
      </w:r>
    </w:p>
    <w:p w14:paraId="1ACE2538" w14:textId="77777777" w:rsidR="00FD3325" w:rsidRDefault="00A93B8D">
      <w:pPr>
        <w:spacing w:line="480" w:lineRule="auto"/>
        <w:contextualSpacing/>
        <w:jc w:val="both"/>
      </w:pPr>
      <w:r>
        <w:rPr>
          <w:sz w:val="22"/>
          <w:szCs w:val="22"/>
        </w:rPr>
        <w:t xml:space="preserve">Figure 1: </w:t>
      </w:r>
      <w:r w:rsidRPr="00E01405">
        <w:rPr>
          <w:sz w:val="22"/>
          <w:szCs w:val="22"/>
          <w:rPrChange w:id="875" w:author="Tom" w:date="2019-07-01T19:13:00Z">
            <w:rPr>
              <w:i/>
              <w:sz w:val="22"/>
              <w:szCs w:val="22"/>
            </w:rPr>
          </w:rPrChange>
        </w:rPr>
        <w:t>(A)</w:t>
      </w:r>
      <w:r>
        <w:rPr>
          <w:sz w:val="22"/>
          <w:szCs w:val="22"/>
        </w:rPr>
        <w:t xml:space="preserve"> P-uptake via mycorrhizal fungi </w:t>
      </w:r>
      <w:r>
        <w:rPr>
          <w:i/>
          <w:sz w:val="22"/>
          <w:szCs w:val="22"/>
        </w:rPr>
        <w:t>F(M,N)</w:t>
      </w:r>
      <w:r>
        <w:rPr>
          <w:sz w:val="22"/>
          <w:szCs w:val="22"/>
        </w:rPr>
        <w:t xml:space="preserve"> as a function of densities of mutualists (M) and non-mutualist (N). M and N vary over range (0,100), parameters used: </w:t>
      </w:r>
      <w:r>
        <w:rPr>
          <w:i/>
          <w:sz w:val="22"/>
          <w:szCs w:val="22"/>
        </w:rPr>
        <w:t>f=0.3</w:t>
      </w:r>
      <w:r>
        <w:rPr>
          <w:sz w:val="22"/>
          <w:szCs w:val="22"/>
        </w:rPr>
        <w:t xml:space="preserve">, </w:t>
      </w:r>
      <w:r>
        <w:rPr>
          <w:i/>
          <w:sz w:val="22"/>
          <w:szCs w:val="22"/>
        </w:rPr>
        <w:t>u=0.4</w:t>
      </w:r>
      <w:r>
        <w:rPr>
          <w:sz w:val="22"/>
          <w:szCs w:val="22"/>
        </w:rPr>
        <w:t xml:space="preserve">, </w:t>
      </w:r>
      <w:r>
        <w:rPr>
          <w:i/>
          <w:sz w:val="22"/>
          <w:szCs w:val="22"/>
        </w:rPr>
        <w:t>K</w:t>
      </w:r>
      <w:r>
        <w:rPr>
          <w:i/>
          <w:sz w:val="22"/>
          <w:szCs w:val="22"/>
          <w:vertAlign w:val="subscript"/>
        </w:rPr>
        <w:t>c</w:t>
      </w:r>
      <w:r>
        <w:rPr>
          <w:i/>
          <w:sz w:val="22"/>
          <w:szCs w:val="22"/>
        </w:rPr>
        <w:t>=5</w:t>
      </w:r>
      <w:r>
        <w:rPr>
          <w:sz w:val="22"/>
          <w:szCs w:val="22"/>
        </w:rPr>
        <w:t>.</w:t>
      </w:r>
      <w:r>
        <w:rPr>
          <w:i/>
          <w:sz w:val="22"/>
          <w:szCs w:val="22"/>
        </w:rPr>
        <w:t xml:space="preserve"> </w:t>
      </w:r>
      <w:r w:rsidRPr="00E01405">
        <w:rPr>
          <w:sz w:val="22"/>
          <w:szCs w:val="22"/>
          <w:rPrChange w:id="876" w:author="Tom" w:date="2019-07-01T19:13:00Z">
            <w:rPr>
              <w:i/>
              <w:sz w:val="22"/>
              <w:szCs w:val="22"/>
            </w:rPr>
          </w:rPrChange>
        </w:rPr>
        <w:t>(B)</w:t>
      </w:r>
      <w:r>
        <w:rPr>
          <w:sz w:val="22"/>
          <w:szCs w:val="22"/>
        </w:rPr>
        <w:t xml:space="preserve"> Schematic diagram depicting the condition for stable co-existence of both symbionts.</w:t>
      </w:r>
      <w:del w:id="877" w:author="Tom" w:date="2019-04-15T21:23:00Z">
        <w:r w:rsidDel="000A44B0">
          <w:br w:type="page"/>
        </w:r>
      </w:del>
    </w:p>
    <w:p w14:paraId="71768479" w14:textId="500840E4" w:rsidR="00FD3325" w:rsidRDefault="00A93B8D">
      <w:pPr>
        <w:spacing w:line="480" w:lineRule="auto"/>
        <w:jc w:val="both"/>
        <w:pPrChange w:id="878" w:author="Tom" w:date="2019-06-28T22:40:00Z">
          <w:pPr/>
        </w:pPrChange>
      </w:pPr>
      <w:r>
        <w:rPr>
          <w:noProof/>
        </w:rPr>
        <w:lastRenderedPageBreak/>
        <mc:AlternateContent>
          <mc:Choice Requires="wps">
            <w:drawing>
              <wp:anchor distT="0" distB="0" distL="0" distR="0" simplePos="0" relativeHeight="3" behindDoc="0" locked="0" layoutInCell="1" allowOverlap="1" wp14:anchorId="48CCB642" wp14:editId="7078D91E">
                <wp:simplePos x="0" y="0"/>
                <wp:positionH relativeFrom="column">
                  <wp:posOffset>227965</wp:posOffset>
                </wp:positionH>
                <wp:positionV relativeFrom="paragraph">
                  <wp:posOffset>114300</wp:posOffset>
                </wp:positionV>
                <wp:extent cx="2169795" cy="2223135"/>
                <wp:effectExtent l="0" t="0" r="0" b="0"/>
                <wp:wrapTopAndBottom/>
                <wp:docPr id="5" name="Frame1"/>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14:paraId="2572B4F6" w14:textId="7FC5A217" w:rsidR="00E01405" w:rsidRDefault="00E01405">
                            <w:pPr>
                              <w:pStyle w:val="Caption"/>
                            </w:pPr>
                            <w:r>
                              <w:tab/>
                            </w:r>
                            <w:r>
                              <w:tab/>
                            </w:r>
                            <w:r>
                              <w:tab/>
                            </w:r>
                            <w:del w:id="879" w:author="Tom" w:date="2019-07-01T16:07:00Z">
                              <w:r w:rsidRPr="00BD20FB" w:rsidDel="00BD20FB">
                                <w:rPr>
                                  <w:i w:val="0"/>
                                  <w:rPrChange w:id="880" w:author="Tom" w:date="2019-07-01T16:07:00Z">
                                    <w:rPr/>
                                  </w:rPrChange>
                                </w:rPr>
                                <w:delText>(A)</w:delText>
                              </w:r>
                            </w:del>
                            <w:ins w:id="881" w:author="Tom" w:date="2019-07-01T16:07:00Z">
                              <w:r>
                                <w:rPr>
                                  <w:i w:val="0"/>
                                </w:rPr>
                                <w:t>A</w:t>
                              </w:r>
                            </w:ins>
                            <w:r>
                              <w:br/>
                            </w:r>
                            <w:del w:id="882" w:author="Tom" w:date="2019-04-15T20:49:00Z">
                              <w:r w:rsidDel="005B1E4A">
                                <w:rPr>
                                  <w:i w:val="0"/>
                                  <w:iCs w:val="0"/>
                                </w:rPr>
                                <w:object w:dxaOrig="1633" w:dyaOrig="1633" w14:anchorId="334B05F8">
                                  <v:shape id="_x0000_i1034" style="width:2in;height:2in" coordsize="" o:spt="100" adj="0,,0" path="" stroked="f">
                                    <v:stroke joinstyle="miter"/>
                                    <v:imagedata r:id="rId22" o:title=""/>
                                    <v:formulas/>
                                    <v:path o:connecttype="segments"/>
                                  </v:shape>
                                  <o:OLEObject Type="Embed" ProgID="FoxitReader.Document" ShapeID="_x0000_i1034" DrawAspect="Content" ObjectID="_1623514541" r:id="rId23"/>
                                </w:object>
                              </w:r>
                            </w:del>
                            <w:ins w:id="883" w:author="Tom" w:date="2019-04-15T20:50:00Z">
                              <w:r>
                                <w:rPr>
                                  <w:i w:val="0"/>
                                  <w:iCs w:val="0"/>
                                </w:rPr>
                                <w:object w:dxaOrig="8640" w:dyaOrig="8640" w14:anchorId="6030C9EB">
                                  <v:shape id="_x0000_i1036" type="#_x0000_t75" style="width:2in;height:2in" o:ole="">
                                    <v:imagedata r:id="rId24" o:title=""/>
                                  </v:shape>
                                  <o:OLEObject Type="Embed" ProgID="FoxitReader.Document" ShapeID="_x0000_i1036" DrawAspect="Content" ObjectID="_1623514542" r:id="rId25"/>
                                </w:object>
                              </w:r>
                            </w:ins>
                          </w:p>
                        </w:txbxContent>
                      </wps:txbx>
                      <wps:bodyPr lIns="90000" tIns="45000" rIns="90000" bIns="45000">
                        <a:noAutofit/>
                      </wps:bodyPr>
                    </wps:wsp>
                  </a:graphicData>
                </a:graphic>
              </wp:anchor>
            </w:drawing>
          </mc:Choice>
          <mc:Fallback>
            <w:pict>
              <v:rect w14:anchorId="48CCB642" id="Frame1" o:spid="_x0000_s1028" style="position:absolute;left:0;text-align:left;margin-left:17.95pt;margin-top:9pt;width:170.85pt;height:175.0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" filled="f" stroked="f">
                <v:textbox inset="2.5mm,1.25mm,2.5mm,1.25mm">
                  <w:txbxContent>
                    <w:p w14:paraId="2572B4F6" w14:textId="7FC5A217" w:rsidR="00E01405" w:rsidRDefault="00E01405">
                      <w:pPr>
                        <w:pStyle w:val="Caption"/>
                      </w:pPr>
                      <w:r>
                        <w:tab/>
                      </w:r>
                      <w:r>
                        <w:tab/>
                      </w:r>
                      <w:r>
                        <w:tab/>
                      </w:r>
                      <w:del w:id="884" w:author="Tom" w:date="2019-07-01T16:07:00Z">
                        <w:r w:rsidRPr="00BD20FB" w:rsidDel="00BD20FB">
                          <w:rPr>
                            <w:i w:val="0"/>
                            <w:rPrChange w:id="885" w:author="Tom" w:date="2019-07-01T16:07:00Z">
                              <w:rPr/>
                            </w:rPrChange>
                          </w:rPr>
                          <w:delText>(A)</w:delText>
                        </w:r>
                      </w:del>
                      <w:ins w:id="886" w:author="Tom" w:date="2019-07-01T16:07:00Z">
                        <w:r>
                          <w:rPr>
                            <w:i w:val="0"/>
                          </w:rPr>
                          <w:t>A</w:t>
                        </w:r>
                      </w:ins>
                      <w:r>
                        <w:br/>
                      </w:r>
                      <w:del w:id="887" w:author="Tom" w:date="2019-04-15T20:49:00Z">
                        <w:r w:rsidDel="005B1E4A">
                          <w:rPr>
                            <w:i w:val="0"/>
                            <w:iCs w:val="0"/>
                          </w:rPr>
                          <w:object w:dxaOrig="1633" w:dyaOrig="1633" w14:anchorId="334B05F8">
                            <v:shape id="_x0000_i1034" style="width:2in;height:2in" coordsize="" o:spt="100" adj="0,,0" path="" stroked="f">
                              <v:stroke joinstyle="miter"/>
                              <v:imagedata r:id="rId22" o:title=""/>
                              <v:formulas/>
                              <v:path o:connecttype="segments"/>
                            </v:shape>
                            <o:OLEObject Type="Embed" ProgID="FoxitReader.Document" ShapeID="_x0000_i1034" DrawAspect="Content" ObjectID="_1623514541" r:id="rId26"/>
                          </w:object>
                        </w:r>
                      </w:del>
                      <w:ins w:id="888" w:author="Tom" w:date="2019-04-15T20:50:00Z">
                        <w:r>
                          <w:rPr>
                            <w:i w:val="0"/>
                            <w:iCs w:val="0"/>
                          </w:rPr>
                          <w:object w:dxaOrig="8640" w:dyaOrig="8640" w14:anchorId="6030C9EB">
                            <v:shape id="_x0000_i1036" type="#_x0000_t75" style="width:2in;height:2in" o:ole="">
                              <v:imagedata r:id="rId24" o:title=""/>
                            </v:shape>
                            <o:OLEObject Type="Embed" ProgID="FoxitReader.Document" ShapeID="_x0000_i1036" DrawAspect="Content" ObjectID="_1623514542" r:id="rId27"/>
                          </w:object>
                        </w:r>
                      </w:ins>
                    </w:p>
                  </w:txbxContent>
                </v:textbox>
                <w10:wrap type="topAndBottom"/>
              </v:rect>
            </w:pict>
          </mc:Fallback>
        </mc:AlternateContent>
      </w:r>
      <w:r>
        <w:rPr>
          <w:noProof/>
        </w:rPr>
        <mc:AlternateContent>
          <mc:Choice Requires="wps">
            <w:drawing>
              <wp:anchor distT="0" distB="0" distL="0" distR="0" simplePos="0" relativeHeight="20" behindDoc="0" locked="0" layoutInCell="1" allowOverlap="1" wp14:anchorId="672E3740" wp14:editId="730A8D0E">
                <wp:simplePos x="0" y="0"/>
                <wp:positionH relativeFrom="column">
                  <wp:posOffset>3896360</wp:posOffset>
                </wp:positionH>
                <wp:positionV relativeFrom="paragraph">
                  <wp:posOffset>4343400</wp:posOffset>
                </wp:positionV>
                <wp:extent cx="2055495" cy="2286635"/>
                <wp:effectExtent l="0" t="0" r="0" b="0"/>
                <wp:wrapTopAndBottom/>
                <wp:docPr id="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3DD1A27B" w14:textId="514EC126" w:rsidR="00E01405" w:rsidRDefault="00E01405">
                            <w:pPr>
                              <w:pStyle w:val="Caption"/>
                            </w:pPr>
                            <w:r>
                              <w:t xml:space="preserve">                        </w:t>
                            </w:r>
                            <w:del w:id="889" w:author="Tom" w:date="2019-07-01T16:08:00Z">
                              <w:r w:rsidRPr="000F4415" w:rsidDel="000F4415">
                                <w:rPr>
                                  <w:i w:val="0"/>
                                  <w:rPrChange w:id="890" w:author="Tom" w:date="2019-07-01T16:08:00Z">
                                    <w:rPr/>
                                  </w:rPrChange>
                                </w:rPr>
                                <w:delText>(I)</w:delText>
                              </w:r>
                            </w:del>
                            <w:ins w:id="891" w:author="Tom" w:date="2019-07-01T16:08:00Z">
                              <w:r>
                                <w:rPr>
                                  <w:i w:val="0"/>
                                </w:rPr>
                                <w:t>I</w:t>
                              </w:r>
                            </w:ins>
                            <w:r>
                              <w:br/>
                            </w:r>
                            <w:del w:id="892" w:author="Tom" w:date="2019-04-15T20:48:00Z">
                              <w:r w:rsidDel="005B1E4A">
                                <w:rPr>
                                  <w:i w:val="0"/>
                                  <w:iCs w:val="0"/>
                                </w:rPr>
                                <w:object w:dxaOrig="1633" w:dyaOrig="1633" w14:anchorId="4ABF1982">
                                  <v:shape id="_x0000_i1038" style="width:2in;height:2in" coordsize="" o:spt="100" adj="0,,0" path="" stroked="f">
                                    <v:stroke joinstyle="miter"/>
                                    <v:imagedata r:id="rId28" o:title=""/>
                                    <v:formulas/>
                                    <v:path o:connecttype="segments"/>
                                  </v:shape>
                                  <o:OLEObject Type="Embed" ProgID="FoxitReader.Document" ShapeID="_x0000_i1038" DrawAspect="Content" ObjectID="_1623514543" r:id="rId29"/>
                                </w:object>
                              </w:r>
                            </w:del>
                            <w:ins w:id="893" w:author="Tom" w:date="2019-04-15T20:49:00Z">
                              <w:r>
                                <w:rPr>
                                  <w:i w:val="0"/>
                                  <w:iCs w:val="0"/>
                                </w:rPr>
                                <w:object w:dxaOrig="8640" w:dyaOrig="8640" w14:anchorId="2042619A">
                                  <v:shape id="_x0000_i1040" type="#_x0000_t75" style="width:2in;height:2in" o:ole="">
                                    <v:imagedata r:id="rId30" o:title=""/>
                                  </v:shape>
                                  <o:OLEObject Type="Embed" ProgID="FoxitReader.Document" ShapeID="_x0000_i1040" DrawAspect="Content" ObjectID="_1623514544" r:id="rId31"/>
                                </w:object>
                              </w:r>
                            </w:ins>
                          </w:p>
                        </w:txbxContent>
                      </wps:txbx>
                      <wps:bodyPr lIns="90000" tIns="45000" rIns="90000" bIns="45000">
                        <a:noAutofit/>
                      </wps:bodyPr>
                    </wps:wsp>
                  </a:graphicData>
                </a:graphic>
              </wp:anchor>
            </w:drawing>
          </mc:Choice>
          <mc:Fallback>
            <w:pict>
              <v:rect w14:anchorId="672E3740" id="Frame7" o:spid="_x0000_s1029" style="position:absolute;left:0;text-align:left;margin-left:306.8pt;margin-top:342pt;width:161.85pt;height:180.05pt;z-index: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" filled="f" stroked="f">
                <v:textbox inset="2.5mm,1.25mm,2.5mm,1.25mm">
                  <w:txbxContent>
                    <w:p w14:paraId="3DD1A27B" w14:textId="514EC126" w:rsidR="00E01405" w:rsidRDefault="00E01405">
                      <w:pPr>
                        <w:pStyle w:val="Caption"/>
                      </w:pPr>
                      <w:r>
                        <w:t xml:space="preserve">                        </w:t>
                      </w:r>
                      <w:del w:id="894" w:author="Tom" w:date="2019-07-01T16:08:00Z">
                        <w:r w:rsidRPr="000F4415" w:rsidDel="000F4415">
                          <w:rPr>
                            <w:i w:val="0"/>
                            <w:rPrChange w:id="895" w:author="Tom" w:date="2019-07-01T16:08:00Z">
                              <w:rPr/>
                            </w:rPrChange>
                          </w:rPr>
                          <w:delText>(I)</w:delText>
                        </w:r>
                      </w:del>
                      <w:ins w:id="896" w:author="Tom" w:date="2019-07-01T16:08:00Z">
                        <w:r>
                          <w:rPr>
                            <w:i w:val="0"/>
                          </w:rPr>
                          <w:t>I</w:t>
                        </w:r>
                      </w:ins>
                      <w:r>
                        <w:br/>
                      </w:r>
                      <w:del w:id="897" w:author="Tom" w:date="2019-04-15T20:48:00Z">
                        <w:r w:rsidDel="005B1E4A">
                          <w:rPr>
                            <w:i w:val="0"/>
                            <w:iCs w:val="0"/>
                          </w:rPr>
                          <w:object w:dxaOrig="1633" w:dyaOrig="1633" w14:anchorId="4ABF1982">
                            <v:shape id="_x0000_i1038" style="width:2in;height:2in" coordsize="" o:spt="100" adj="0,,0" path="" stroked="f">
                              <v:stroke joinstyle="miter"/>
                              <v:imagedata r:id="rId28" o:title=""/>
                              <v:formulas/>
                              <v:path o:connecttype="segments"/>
                            </v:shape>
                            <o:OLEObject Type="Embed" ProgID="FoxitReader.Document" ShapeID="_x0000_i1038" DrawAspect="Content" ObjectID="_1623514543" r:id="rId32"/>
                          </w:object>
                        </w:r>
                      </w:del>
                      <w:ins w:id="898" w:author="Tom" w:date="2019-04-15T20:49:00Z">
                        <w:r>
                          <w:rPr>
                            <w:i w:val="0"/>
                            <w:iCs w:val="0"/>
                          </w:rPr>
                          <w:object w:dxaOrig="8640" w:dyaOrig="8640" w14:anchorId="2042619A">
                            <v:shape id="_x0000_i1040" type="#_x0000_t75" style="width:2in;height:2in" o:ole="">
                              <v:imagedata r:id="rId30" o:title=""/>
                            </v:shape>
                            <o:OLEObject Type="Embed" ProgID="FoxitReader.Document" ShapeID="_x0000_i1040" DrawAspect="Content" ObjectID="_1623514544" r:id="rId33"/>
                          </w:object>
                        </w:r>
                      </w:ins>
                    </w:p>
                  </w:txbxContent>
                </v:textbox>
                <w10:wrap type="topAndBottom"/>
              </v:rect>
            </w:pict>
          </mc:Fallback>
        </mc:AlternateContent>
      </w:r>
      <w:r>
        <w:rPr>
          <w:noProof/>
        </w:rPr>
        <mc:AlternateContent>
          <mc:Choice Requires="wps">
            <w:drawing>
              <wp:anchor distT="0" distB="0" distL="0" distR="0" simplePos="0" relativeHeight="19" behindDoc="0" locked="0" layoutInCell="1" allowOverlap="1" wp14:anchorId="76D2471F" wp14:editId="7BFF65F9">
                <wp:simplePos x="0" y="0"/>
                <wp:positionH relativeFrom="column">
                  <wp:posOffset>2063115</wp:posOffset>
                </wp:positionH>
                <wp:positionV relativeFrom="paragraph">
                  <wp:posOffset>4343400</wp:posOffset>
                </wp:positionV>
                <wp:extent cx="2055495" cy="2286635"/>
                <wp:effectExtent l="0" t="0" r="0" b="0"/>
                <wp:wrapTopAndBottom/>
                <wp:docPr id="9"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44DF11AE" w14:textId="743EADE1" w:rsidR="00E01405" w:rsidRDefault="00E01405">
                            <w:pPr>
                              <w:pStyle w:val="Caption"/>
                            </w:pPr>
                            <w:r>
                              <w:t xml:space="preserve">                        </w:t>
                            </w:r>
                            <w:del w:id="899" w:author="Tom" w:date="2019-07-01T16:08:00Z">
                              <w:r w:rsidRPr="00BD20FB" w:rsidDel="000F4415">
                                <w:rPr>
                                  <w:i w:val="0"/>
                                  <w:rPrChange w:id="900" w:author="Tom" w:date="2019-07-01T16:08:00Z">
                                    <w:rPr/>
                                  </w:rPrChange>
                                </w:rPr>
                                <w:delText>(H)</w:delText>
                              </w:r>
                            </w:del>
                            <w:ins w:id="901" w:author="Tom" w:date="2019-07-01T16:08:00Z">
                              <w:r>
                                <w:rPr>
                                  <w:i w:val="0"/>
                                </w:rPr>
                                <w:t>H</w:t>
                              </w:r>
                            </w:ins>
                            <w:r>
                              <w:br/>
                            </w:r>
                            <w:del w:id="902" w:author="Tom" w:date="2019-04-15T20:48:00Z">
                              <w:r w:rsidDel="005B1E4A">
                                <w:rPr>
                                  <w:i w:val="0"/>
                                  <w:iCs w:val="0"/>
                                </w:rPr>
                                <w:object w:dxaOrig="1633" w:dyaOrig="1633" w14:anchorId="2DA70E76">
                                  <v:shape id="_x0000_i1042" style="width:2in;height:2in" coordsize="" o:spt="100" adj="0,,0" path="" stroked="f">
                                    <v:stroke joinstyle="miter"/>
                                    <v:imagedata r:id="rId34" o:title=""/>
                                    <v:formulas/>
                                    <v:path o:connecttype="segments"/>
                                  </v:shape>
                                  <o:OLEObject Type="Embed" ProgID="FoxitReader.Document" ShapeID="_x0000_i1042" DrawAspect="Content" ObjectID="_1623514545" r:id="rId35"/>
                                </w:object>
                              </w:r>
                            </w:del>
                            <w:ins w:id="903" w:author="Tom" w:date="2019-04-15T20:48:00Z">
                              <w:r>
                                <w:rPr>
                                  <w:i w:val="0"/>
                                  <w:iCs w:val="0"/>
                                </w:rPr>
                                <w:object w:dxaOrig="8640" w:dyaOrig="8640" w14:anchorId="7CE2A393">
                                  <v:shape id="_x0000_i1044" type="#_x0000_t75" style="width:2in;height:2in" o:ole="">
                                    <v:imagedata r:id="rId36" o:title=""/>
                                  </v:shape>
                                  <o:OLEObject Type="Embed" ProgID="FoxitReader.Document" ShapeID="_x0000_i1044" DrawAspect="Content" ObjectID="_1623514546" r:id="rId37"/>
                                </w:object>
                              </w:r>
                            </w:ins>
                          </w:p>
                        </w:txbxContent>
                      </wps:txbx>
                      <wps:bodyPr lIns="90000" tIns="45000" rIns="90000" bIns="45000">
                        <a:noAutofit/>
                      </wps:bodyPr>
                    </wps:wsp>
                  </a:graphicData>
                </a:graphic>
              </wp:anchor>
            </w:drawing>
          </mc:Choice>
          <mc:Fallback>
            <w:pict>
              <v:rect w14:anchorId="76D2471F" id="_x0000_s1030" style="position:absolute;left:0;text-align:left;margin-left:162.45pt;margin-top:342pt;width:161.85pt;height:180.05pt;z-index:1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" filled="f" stroked="f">
                <v:textbox inset="2.5mm,1.25mm,2.5mm,1.25mm">
                  <w:txbxContent>
                    <w:p w14:paraId="44DF11AE" w14:textId="743EADE1" w:rsidR="00E01405" w:rsidRDefault="00E01405">
                      <w:pPr>
                        <w:pStyle w:val="Caption"/>
                      </w:pPr>
                      <w:r>
                        <w:t xml:space="preserve">                        </w:t>
                      </w:r>
                      <w:del w:id="904" w:author="Tom" w:date="2019-07-01T16:08:00Z">
                        <w:r w:rsidRPr="00BD20FB" w:rsidDel="000F4415">
                          <w:rPr>
                            <w:i w:val="0"/>
                            <w:rPrChange w:id="905" w:author="Tom" w:date="2019-07-01T16:08:00Z">
                              <w:rPr/>
                            </w:rPrChange>
                          </w:rPr>
                          <w:delText>(H)</w:delText>
                        </w:r>
                      </w:del>
                      <w:ins w:id="906" w:author="Tom" w:date="2019-07-01T16:08:00Z">
                        <w:r>
                          <w:rPr>
                            <w:i w:val="0"/>
                          </w:rPr>
                          <w:t>H</w:t>
                        </w:r>
                      </w:ins>
                      <w:r>
                        <w:br/>
                      </w:r>
                      <w:del w:id="907" w:author="Tom" w:date="2019-04-15T20:48:00Z">
                        <w:r w:rsidDel="005B1E4A">
                          <w:rPr>
                            <w:i w:val="0"/>
                            <w:iCs w:val="0"/>
                          </w:rPr>
                          <w:object w:dxaOrig="1633" w:dyaOrig="1633" w14:anchorId="2DA70E76">
                            <v:shape id="_x0000_i1042" style="width:2in;height:2in" coordsize="" o:spt="100" adj="0,,0" path="" stroked="f">
                              <v:stroke joinstyle="miter"/>
                              <v:imagedata r:id="rId34" o:title=""/>
                              <v:formulas/>
                              <v:path o:connecttype="segments"/>
                            </v:shape>
                            <o:OLEObject Type="Embed" ProgID="FoxitReader.Document" ShapeID="_x0000_i1042" DrawAspect="Content" ObjectID="_1623514545" r:id="rId38"/>
                          </w:object>
                        </w:r>
                      </w:del>
                      <w:ins w:id="908" w:author="Tom" w:date="2019-04-15T20:48:00Z">
                        <w:r>
                          <w:rPr>
                            <w:i w:val="0"/>
                            <w:iCs w:val="0"/>
                          </w:rPr>
                          <w:object w:dxaOrig="8640" w:dyaOrig="8640" w14:anchorId="7CE2A393">
                            <v:shape id="_x0000_i1044" type="#_x0000_t75" style="width:2in;height:2in" o:ole="">
                              <v:imagedata r:id="rId36" o:title=""/>
                            </v:shape>
                            <o:OLEObject Type="Embed" ProgID="FoxitReader.Document" ShapeID="_x0000_i1044" DrawAspect="Content" ObjectID="_1623514546" r:id="rId39"/>
                          </w:object>
                        </w:r>
                      </w:ins>
                    </w:p>
                  </w:txbxContent>
                </v:textbox>
                <w10:wrap type="topAndBottom"/>
              </v:rect>
            </w:pict>
          </mc:Fallback>
        </mc:AlternateContent>
      </w:r>
      <w:r>
        <w:rPr>
          <w:noProof/>
        </w:rPr>
        <mc:AlternateContent>
          <mc:Choice Requires="wps">
            <w:drawing>
              <wp:anchor distT="0" distB="0" distL="0" distR="0" simplePos="0" relativeHeight="18" behindDoc="0" locked="0" layoutInCell="1" allowOverlap="1" wp14:anchorId="0FF7E916" wp14:editId="34B5AC90">
                <wp:simplePos x="0" y="0"/>
                <wp:positionH relativeFrom="column">
                  <wp:posOffset>233680</wp:posOffset>
                </wp:positionH>
                <wp:positionV relativeFrom="paragraph">
                  <wp:posOffset>4340225</wp:posOffset>
                </wp:positionV>
                <wp:extent cx="2055495" cy="2286635"/>
                <wp:effectExtent l="0" t="0" r="0" b="0"/>
                <wp:wrapTopAndBottom/>
                <wp:docPr id="11"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33459D0C" w14:textId="1A68A0CF" w:rsidR="00E01405" w:rsidRDefault="00E01405" w:rsidP="00671086">
                            <w:pPr>
                              <w:pStyle w:val="Caption"/>
                            </w:pPr>
                            <w:ins w:id="909" w:author="Tom" w:date="2019-07-01T16:08:00Z">
                              <w:r>
                                <w:rPr>
                                  <w:i w:val="0"/>
                                </w:rPr>
                                <w:t xml:space="preserve">                       </w:t>
                              </w:r>
                            </w:ins>
                            <w:del w:id="910" w:author="Tom" w:date="2019-07-01T16:07:00Z">
                              <w:r w:rsidRPr="00BD20FB" w:rsidDel="00BD20FB">
                                <w:rPr>
                                  <w:i w:val="0"/>
                                  <w:rPrChange w:id="911" w:author="Tom" w:date="2019-07-01T16:07:00Z">
                                    <w:rPr/>
                                  </w:rPrChange>
                                </w:rPr>
                                <w:delText>(G)</w:delText>
                              </w:r>
                            </w:del>
                            <w:ins w:id="912" w:author="Tom" w:date="2019-07-01T16:07:00Z">
                              <w:r>
                                <w:rPr>
                                  <w:i w:val="0"/>
                                </w:rPr>
                                <w:t>G</w:t>
                              </w:r>
                            </w:ins>
                            <w:r>
                              <w:br/>
                            </w:r>
                            <w:del w:id="913" w:author="Tom" w:date="2019-04-15T20:42:00Z">
                              <w:r w:rsidDel="00553DD3">
                                <w:rPr>
                                  <w:i w:val="0"/>
                                  <w:iCs w:val="0"/>
                                </w:rPr>
                                <w:object w:dxaOrig="1633" w:dyaOrig="1633" w14:anchorId="1DAA2F06">
                                  <v:shape id="_x0000_i1046" style="width:2in;height:2in" coordsize="" o:spt="100" adj="0,,0" path="" stroked="f">
                                    <v:stroke joinstyle="miter"/>
                                    <v:imagedata r:id="rId40" o:title=""/>
                                    <v:formulas/>
                                    <v:path o:connecttype="segments"/>
                                  </v:shape>
                                  <o:OLEObject Type="Embed" ProgID="FoxitReader.Document" ShapeID="_x0000_i1046" DrawAspect="Content" ObjectID="_1623514547" r:id="rId41"/>
                                </w:object>
                              </w:r>
                            </w:del>
                            <w:ins w:id="914" w:author="Tom" w:date="2019-04-15T20:47:00Z">
                              <w:r>
                                <w:rPr>
                                  <w:i w:val="0"/>
                                  <w:iCs w:val="0"/>
                                </w:rPr>
                                <w:object w:dxaOrig="8640" w:dyaOrig="8640" w14:anchorId="24DAACF5">
                                  <v:shape id="_x0000_i1048" type="#_x0000_t75" style="width:2in;height:2in" o:ole="">
                                    <v:imagedata r:id="rId42" o:title=""/>
                                  </v:shape>
                                  <o:OLEObject Type="Embed" ProgID="FoxitReader.Document" ShapeID="_x0000_i1048" DrawAspect="Content" ObjectID="_1623514548" r:id="rId43"/>
                                </w:object>
                              </w:r>
                            </w:ins>
                          </w:p>
                        </w:txbxContent>
                      </wps:txbx>
                      <wps:bodyPr lIns="90000" tIns="45000" rIns="90000" bIns="45000">
                        <a:noAutofit/>
                      </wps:bodyPr>
                    </wps:wsp>
                  </a:graphicData>
                </a:graphic>
              </wp:anchor>
            </w:drawing>
          </mc:Choice>
          <mc:Fallback>
            <w:pict>
              <v:rect w14:anchorId="0FF7E916" id="_x0000_s1031" style="position:absolute;left:0;text-align:left;margin-left:18.4pt;margin-top:341.75pt;width:161.85pt;height:180.05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" filled="f" stroked="f">
                <v:textbox inset="2.5mm,1.25mm,2.5mm,1.25mm">
                  <w:txbxContent>
                    <w:p w14:paraId="33459D0C" w14:textId="1A68A0CF" w:rsidR="00E01405" w:rsidRDefault="00E01405" w:rsidP="00671086">
                      <w:pPr>
                        <w:pStyle w:val="Caption"/>
                      </w:pPr>
                      <w:ins w:id="915" w:author="Tom" w:date="2019-07-01T16:08:00Z">
                        <w:r>
                          <w:rPr>
                            <w:i w:val="0"/>
                          </w:rPr>
                          <w:t xml:space="preserve">                       </w:t>
                        </w:r>
                      </w:ins>
                      <w:del w:id="916" w:author="Tom" w:date="2019-07-01T16:07:00Z">
                        <w:r w:rsidRPr="00BD20FB" w:rsidDel="00BD20FB">
                          <w:rPr>
                            <w:i w:val="0"/>
                            <w:rPrChange w:id="917" w:author="Tom" w:date="2019-07-01T16:07:00Z">
                              <w:rPr/>
                            </w:rPrChange>
                          </w:rPr>
                          <w:delText>(G)</w:delText>
                        </w:r>
                      </w:del>
                      <w:ins w:id="918" w:author="Tom" w:date="2019-07-01T16:07:00Z">
                        <w:r>
                          <w:rPr>
                            <w:i w:val="0"/>
                          </w:rPr>
                          <w:t>G</w:t>
                        </w:r>
                      </w:ins>
                      <w:r>
                        <w:br/>
                      </w:r>
                      <w:del w:id="919" w:author="Tom" w:date="2019-04-15T20:42:00Z">
                        <w:r w:rsidDel="00553DD3">
                          <w:rPr>
                            <w:i w:val="0"/>
                            <w:iCs w:val="0"/>
                          </w:rPr>
                          <w:object w:dxaOrig="1633" w:dyaOrig="1633" w14:anchorId="1DAA2F06">
                            <v:shape id="_x0000_i1046" style="width:2in;height:2in" coordsize="" o:spt="100" adj="0,,0" path="" stroked="f">
                              <v:stroke joinstyle="miter"/>
                              <v:imagedata r:id="rId40" o:title=""/>
                              <v:formulas/>
                              <v:path o:connecttype="segments"/>
                            </v:shape>
                            <o:OLEObject Type="Embed" ProgID="FoxitReader.Document" ShapeID="_x0000_i1046" DrawAspect="Content" ObjectID="_1623514547" r:id="rId44"/>
                          </w:object>
                        </w:r>
                      </w:del>
                      <w:ins w:id="920" w:author="Tom" w:date="2019-04-15T20:47:00Z">
                        <w:r>
                          <w:rPr>
                            <w:i w:val="0"/>
                            <w:iCs w:val="0"/>
                          </w:rPr>
                          <w:object w:dxaOrig="8640" w:dyaOrig="8640" w14:anchorId="24DAACF5">
                            <v:shape id="_x0000_i1048" type="#_x0000_t75" style="width:2in;height:2in" o:ole="">
                              <v:imagedata r:id="rId42" o:title=""/>
                            </v:shape>
                            <o:OLEObject Type="Embed" ProgID="FoxitReader.Document" ShapeID="_x0000_i1048" DrawAspect="Content" ObjectID="_1623514548" r:id="rId45"/>
                          </w:object>
                        </w:r>
                      </w:ins>
                    </w:p>
                  </w:txbxContent>
                </v:textbox>
                <w10:wrap type="topAndBottom"/>
              </v:rect>
            </w:pict>
          </mc:Fallback>
        </mc:AlternateContent>
      </w:r>
      <w:r>
        <w:rPr>
          <w:noProof/>
        </w:rPr>
        <mc:AlternateContent>
          <mc:Choice Requires="wps">
            <w:drawing>
              <wp:anchor distT="0" distB="0" distL="0" distR="0" simplePos="0" relativeHeight="8" behindDoc="0" locked="0" layoutInCell="1" allowOverlap="1" wp14:anchorId="38A9D34D" wp14:editId="661BF348">
                <wp:simplePos x="0" y="0"/>
                <wp:positionH relativeFrom="column">
                  <wp:posOffset>3896995</wp:posOffset>
                </wp:positionH>
                <wp:positionV relativeFrom="paragraph">
                  <wp:posOffset>2221865</wp:posOffset>
                </wp:positionV>
                <wp:extent cx="2073910" cy="2249170"/>
                <wp:effectExtent l="0" t="0" r="0" b="0"/>
                <wp:wrapTopAndBottom/>
                <wp:docPr id="13" name="Frame9"/>
                <wp:cNvGraphicFramePr/>
                <a:graphic xmlns:a="http://schemas.openxmlformats.org/drawingml/2006/main">
                  <a:graphicData uri="http://schemas.microsoft.com/office/word/2010/wordprocessingShape">
                    <wps:wsp>
                      <wps:cNvSpPr/>
                      <wps:spPr>
                        <a:xfrm>
                          <a:off x="0" y="0"/>
                          <a:ext cx="2073240" cy="2248560"/>
                        </a:xfrm>
                        <a:prstGeom prst="rect">
                          <a:avLst/>
                        </a:prstGeom>
                        <a:noFill/>
                        <a:ln>
                          <a:noFill/>
                        </a:ln>
                      </wps:spPr>
                      <wps:style>
                        <a:lnRef idx="0">
                          <a:scrgbClr r="0" g="0" b="0"/>
                        </a:lnRef>
                        <a:fillRef idx="0">
                          <a:scrgbClr r="0" g="0" b="0"/>
                        </a:fillRef>
                        <a:effectRef idx="0">
                          <a:scrgbClr r="0" g="0" b="0"/>
                        </a:effectRef>
                        <a:fontRef idx="minor"/>
                      </wps:style>
                      <wps:txbx>
                        <w:txbxContent>
                          <w:p w14:paraId="653A4D98" w14:textId="2C3024AE" w:rsidR="00E01405" w:rsidRDefault="00E01405">
                            <w:pPr>
                              <w:pStyle w:val="Caption"/>
                            </w:pPr>
                            <w:r>
                              <w:t xml:space="preserve">                      </w:t>
                            </w:r>
                            <w:del w:id="921" w:author="Tom" w:date="2019-07-01T16:07:00Z">
                              <w:r w:rsidRPr="00BD20FB" w:rsidDel="00BD20FB">
                                <w:rPr>
                                  <w:i w:val="0"/>
                                  <w:rPrChange w:id="922" w:author="Tom" w:date="2019-07-01T16:07:00Z">
                                    <w:rPr/>
                                  </w:rPrChange>
                                </w:rPr>
                                <w:delText>(F)</w:delText>
                              </w:r>
                            </w:del>
                            <w:ins w:id="923" w:author="Tom" w:date="2019-07-01T16:07:00Z">
                              <w:r>
                                <w:rPr>
                                  <w:i w:val="0"/>
                                </w:rPr>
                                <w:t>F</w:t>
                              </w:r>
                            </w:ins>
                            <w:r>
                              <w:br/>
                            </w:r>
                            <w:del w:id="924" w:author="Tom" w:date="2019-04-15T20:53:00Z">
                              <w:r w:rsidDel="005B1E4A">
                                <w:rPr>
                                  <w:i w:val="0"/>
                                  <w:iCs w:val="0"/>
                                </w:rPr>
                                <w:object w:dxaOrig="1633" w:dyaOrig="1633" w14:anchorId="7429FA2F">
                                  <v:shape id="_x0000_i1050" style="width:2in;height:2in" coordsize="" o:spt="100" adj="0,,0" path="" stroked="f">
                                    <v:stroke joinstyle="miter"/>
                                    <v:imagedata r:id="rId46" o:title=""/>
                                    <v:formulas/>
                                    <v:path o:connecttype="segments"/>
                                  </v:shape>
                                  <o:OLEObject Type="Embed" ProgID="FoxitReader.Document" ShapeID="_x0000_i1050" DrawAspect="Content" ObjectID="_1623514549" r:id="rId47"/>
                                </w:object>
                              </w:r>
                            </w:del>
                            <w:ins w:id="925" w:author="Tom" w:date="2019-04-15T20:53:00Z">
                              <w:r>
                                <w:rPr>
                                  <w:i w:val="0"/>
                                  <w:iCs w:val="0"/>
                                </w:rPr>
                                <w:object w:dxaOrig="8640" w:dyaOrig="8640" w14:anchorId="096FCC59">
                                  <v:shape id="_x0000_i1052" type="#_x0000_t75" style="width:2in;height:2in" o:ole="">
                                    <v:imagedata r:id="rId48" o:title=""/>
                                  </v:shape>
                                  <o:OLEObject Type="Embed" ProgID="FoxitReader.Document" ShapeID="_x0000_i1052" DrawAspect="Content" ObjectID="_1623514550" r:id="rId49"/>
                                </w:object>
                              </w:r>
                            </w:ins>
                          </w:p>
                          <w:p w14:paraId="08BFB2A3" w14:textId="77777777" w:rsidR="00E01405" w:rsidRDefault="00E01405">
                            <w:pPr>
                              <w:pStyle w:val="Caption"/>
                            </w:pPr>
                          </w:p>
                          <w:p w14:paraId="3D34D8B4" w14:textId="77777777" w:rsidR="00E01405" w:rsidRDefault="00E01405">
                            <w:pPr>
                              <w:pStyle w:val="Caption"/>
                            </w:pPr>
                          </w:p>
                          <w:p w14:paraId="2F6A41CA" w14:textId="77777777" w:rsidR="00E01405" w:rsidRDefault="00E01405">
                            <w:pPr>
                              <w:pStyle w:val="Caption"/>
                            </w:pPr>
                          </w:p>
                          <w:p w14:paraId="1A6AB867" w14:textId="77777777" w:rsidR="00E01405" w:rsidRDefault="00E01405">
                            <w:pPr>
                              <w:pStyle w:val="Caption"/>
                            </w:pPr>
                          </w:p>
                          <w:p w14:paraId="0B310EFA" w14:textId="77777777" w:rsidR="00E01405" w:rsidRDefault="00E01405">
                            <w:pPr>
                              <w:pStyle w:val="Caption"/>
                            </w:pPr>
                          </w:p>
                          <w:p w14:paraId="74185233" w14:textId="77777777" w:rsidR="00E01405" w:rsidRDefault="00E01405">
                            <w:pPr>
                              <w:pStyle w:val="Caption"/>
                            </w:pPr>
                          </w:p>
                          <w:p w14:paraId="6416765F" w14:textId="77777777" w:rsidR="00E01405" w:rsidRDefault="00E01405">
                            <w:pPr>
                              <w:pStyle w:val="Caption"/>
                            </w:pPr>
                          </w:p>
                        </w:txbxContent>
                      </wps:txbx>
                      <wps:bodyPr lIns="90000" tIns="45000" rIns="90000" bIns="45000">
                        <a:noAutofit/>
                      </wps:bodyPr>
                    </wps:wsp>
                  </a:graphicData>
                </a:graphic>
              </wp:anchor>
            </w:drawing>
          </mc:Choice>
          <mc:Fallback>
            <w:pict>
              <v:rect w14:anchorId="38A9D34D" id="Frame9" o:spid="_x0000_s1032" style="position:absolute;left:0;text-align:left;margin-left:306.85pt;margin-top:174.95pt;width:163.3pt;height:177.1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" filled="f" stroked="f">
                <v:textbox inset="2.5mm,1.25mm,2.5mm,1.25mm">
                  <w:txbxContent>
                    <w:p w14:paraId="653A4D98" w14:textId="2C3024AE" w:rsidR="00E01405" w:rsidRDefault="00E01405">
                      <w:pPr>
                        <w:pStyle w:val="Caption"/>
                      </w:pPr>
                      <w:r>
                        <w:t xml:space="preserve">                      </w:t>
                      </w:r>
                      <w:del w:id="926" w:author="Tom" w:date="2019-07-01T16:07:00Z">
                        <w:r w:rsidRPr="00BD20FB" w:rsidDel="00BD20FB">
                          <w:rPr>
                            <w:i w:val="0"/>
                            <w:rPrChange w:id="927" w:author="Tom" w:date="2019-07-01T16:07:00Z">
                              <w:rPr/>
                            </w:rPrChange>
                          </w:rPr>
                          <w:delText>(F)</w:delText>
                        </w:r>
                      </w:del>
                      <w:ins w:id="928" w:author="Tom" w:date="2019-07-01T16:07:00Z">
                        <w:r>
                          <w:rPr>
                            <w:i w:val="0"/>
                          </w:rPr>
                          <w:t>F</w:t>
                        </w:r>
                      </w:ins>
                      <w:r>
                        <w:br/>
                      </w:r>
                      <w:del w:id="929" w:author="Tom" w:date="2019-04-15T20:53:00Z">
                        <w:r w:rsidDel="005B1E4A">
                          <w:rPr>
                            <w:i w:val="0"/>
                            <w:iCs w:val="0"/>
                          </w:rPr>
                          <w:object w:dxaOrig="1633" w:dyaOrig="1633" w14:anchorId="7429FA2F">
                            <v:shape id="_x0000_i1050" style="width:2in;height:2in" coordsize="" o:spt="100" adj="0,,0" path="" stroked="f">
                              <v:stroke joinstyle="miter"/>
                              <v:imagedata r:id="rId46" o:title=""/>
                              <v:formulas/>
                              <v:path o:connecttype="segments"/>
                            </v:shape>
                            <o:OLEObject Type="Embed" ProgID="FoxitReader.Document" ShapeID="_x0000_i1050" DrawAspect="Content" ObjectID="_1623514549" r:id="rId50"/>
                          </w:object>
                        </w:r>
                      </w:del>
                      <w:ins w:id="930" w:author="Tom" w:date="2019-04-15T20:53:00Z">
                        <w:r>
                          <w:rPr>
                            <w:i w:val="0"/>
                            <w:iCs w:val="0"/>
                          </w:rPr>
                          <w:object w:dxaOrig="8640" w:dyaOrig="8640" w14:anchorId="096FCC59">
                            <v:shape id="_x0000_i1052" type="#_x0000_t75" style="width:2in;height:2in" o:ole="">
                              <v:imagedata r:id="rId48" o:title=""/>
                            </v:shape>
                            <o:OLEObject Type="Embed" ProgID="FoxitReader.Document" ShapeID="_x0000_i1052" DrawAspect="Content" ObjectID="_1623514550" r:id="rId51"/>
                          </w:object>
                        </w:r>
                      </w:ins>
                    </w:p>
                    <w:p w14:paraId="08BFB2A3" w14:textId="77777777" w:rsidR="00E01405" w:rsidRDefault="00E01405">
                      <w:pPr>
                        <w:pStyle w:val="Caption"/>
                      </w:pPr>
                    </w:p>
                    <w:p w14:paraId="3D34D8B4" w14:textId="77777777" w:rsidR="00E01405" w:rsidRDefault="00E01405">
                      <w:pPr>
                        <w:pStyle w:val="Caption"/>
                      </w:pPr>
                    </w:p>
                    <w:p w14:paraId="2F6A41CA" w14:textId="77777777" w:rsidR="00E01405" w:rsidRDefault="00E01405">
                      <w:pPr>
                        <w:pStyle w:val="Caption"/>
                      </w:pPr>
                    </w:p>
                    <w:p w14:paraId="1A6AB867" w14:textId="77777777" w:rsidR="00E01405" w:rsidRDefault="00E01405">
                      <w:pPr>
                        <w:pStyle w:val="Caption"/>
                      </w:pPr>
                    </w:p>
                    <w:p w14:paraId="0B310EFA" w14:textId="77777777" w:rsidR="00E01405" w:rsidRDefault="00E01405">
                      <w:pPr>
                        <w:pStyle w:val="Caption"/>
                      </w:pPr>
                    </w:p>
                    <w:p w14:paraId="74185233" w14:textId="77777777" w:rsidR="00E01405" w:rsidRDefault="00E01405">
                      <w:pPr>
                        <w:pStyle w:val="Caption"/>
                      </w:pPr>
                    </w:p>
                    <w:p w14:paraId="6416765F" w14:textId="77777777" w:rsidR="00E01405" w:rsidRDefault="00E01405">
                      <w:pPr>
                        <w:pStyle w:val="Caption"/>
                      </w:pPr>
                    </w:p>
                  </w:txbxContent>
                </v:textbox>
                <w10:wrap type="topAndBottom"/>
              </v:rect>
            </w:pict>
          </mc:Fallback>
        </mc:AlternateContent>
      </w:r>
      <w:r>
        <w:rPr>
          <w:noProof/>
        </w:rPr>
        <mc:AlternateContent>
          <mc:Choice Requires="wps">
            <w:drawing>
              <wp:anchor distT="0" distB="0" distL="0" distR="0" simplePos="0" relativeHeight="7" behindDoc="0" locked="0" layoutInCell="1" allowOverlap="1" wp14:anchorId="595107D7" wp14:editId="14A6B885">
                <wp:simplePos x="0" y="0"/>
                <wp:positionH relativeFrom="column">
                  <wp:posOffset>2066290</wp:posOffset>
                </wp:positionH>
                <wp:positionV relativeFrom="paragraph">
                  <wp:posOffset>2222500</wp:posOffset>
                </wp:positionV>
                <wp:extent cx="2045970" cy="2172335"/>
                <wp:effectExtent l="0" t="0" r="0" b="0"/>
                <wp:wrapTopAndBottom/>
                <wp:docPr id="15" name="Frame8"/>
                <wp:cNvGraphicFramePr/>
                <a:graphic xmlns:a="http://schemas.openxmlformats.org/drawingml/2006/main">
                  <a:graphicData uri="http://schemas.microsoft.com/office/word/2010/wordprocessingShape">
                    <wps:wsp>
                      <wps:cNvSpPr/>
                      <wps:spPr>
                        <a:xfrm>
                          <a:off x="0" y="0"/>
                          <a:ext cx="2045160" cy="2171880"/>
                        </a:xfrm>
                        <a:prstGeom prst="rect">
                          <a:avLst/>
                        </a:prstGeom>
                        <a:noFill/>
                        <a:ln>
                          <a:noFill/>
                        </a:ln>
                      </wps:spPr>
                      <wps:style>
                        <a:lnRef idx="0">
                          <a:scrgbClr r="0" g="0" b="0"/>
                        </a:lnRef>
                        <a:fillRef idx="0">
                          <a:scrgbClr r="0" g="0" b="0"/>
                        </a:fillRef>
                        <a:effectRef idx="0">
                          <a:scrgbClr r="0" g="0" b="0"/>
                        </a:effectRef>
                        <a:fontRef idx="minor"/>
                      </wps:style>
                      <wps:txbx>
                        <w:txbxContent>
                          <w:p w14:paraId="2FC79D6B" w14:textId="143E8B8B" w:rsidR="00E01405" w:rsidRDefault="00E01405">
                            <w:pPr>
                              <w:pStyle w:val="Caption"/>
                            </w:pPr>
                            <w:r>
                              <w:t xml:space="preserve">                      </w:t>
                            </w:r>
                            <w:r w:rsidRPr="00BD20FB">
                              <w:rPr>
                                <w:i w:val="0"/>
                                <w:rPrChange w:id="931" w:author="Tom" w:date="2019-07-01T16:07:00Z">
                                  <w:rPr/>
                                </w:rPrChange>
                              </w:rPr>
                              <w:t xml:space="preserve"> </w:t>
                            </w:r>
                            <w:del w:id="932" w:author="Tom" w:date="2019-07-01T16:07:00Z">
                              <w:r w:rsidRPr="00BD20FB" w:rsidDel="00BD20FB">
                                <w:rPr>
                                  <w:i w:val="0"/>
                                  <w:rPrChange w:id="933" w:author="Tom" w:date="2019-07-01T16:07:00Z">
                                    <w:rPr/>
                                  </w:rPrChange>
                                </w:rPr>
                                <w:delText>(E)</w:delText>
                              </w:r>
                            </w:del>
                            <w:ins w:id="934" w:author="Tom" w:date="2019-07-01T16:07:00Z">
                              <w:r w:rsidRPr="00BD20FB">
                                <w:rPr>
                                  <w:i w:val="0"/>
                                  <w:rPrChange w:id="935" w:author="Tom" w:date="2019-07-01T16:07:00Z">
                                    <w:rPr/>
                                  </w:rPrChange>
                                </w:rPr>
                                <w:t>E</w:t>
                              </w:r>
                            </w:ins>
                            <w:r>
                              <w:br/>
                            </w:r>
                            <w:del w:id="936" w:author="Tom" w:date="2019-04-15T20:52:00Z">
                              <w:r w:rsidDel="005B1E4A">
                                <w:rPr>
                                  <w:i w:val="0"/>
                                  <w:iCs w:val="0"/>
                                </w:rPr>
                                <w:object w:dxaOrig="1633" w:dyaOrig="1633" w14:anchorId="20FF1BC5">
                                  <v:shape id="_x0000_i1054" style="width:2in;height:2in" coordsize="" o:spt="100" adj="0,,0" path="" stroked="f">
                                    <v:stroke joinstyle="miter"/>
                                    <v:imagedata r:id="rId52" o:title=""/>
                                    <v:formulas/>
                                    <v:path o:connecttype="segments"/>
                                  </v:shape>
                                  <o:OLEObject Type="Embed" ProgID="FoxitReader.Document" ShapeID="_x0000_i1054" DrawAspect="Content" ObjectID="_1623514551" r:id="rId53"/>
                                </w:object>
                              </w:r>
                            </w:del>
                            <w:ins w:id="937" w:author="Tom" w:date="2019-04-15T20:52:00Z">
                              <w:r>
                                <w:rPr>
                                  <w:i w:val="0"/>
                                  <w:iCs w:val="0"/>
                                </w:rPr>
                                <w:object w:dxaOrig="8640" w:dyaOrig="8640" w14:anchorId="75D91933">
                                  <v:shape id="_x0000_i1056" type="#_x0000_t75" style="width:2in;height:2in" o:ole="">
                                    <v:imagedata r:id="rId54" o:title=""/>
                                  </v:shape>
                                  <o:OLEObject Type="Embed" ProgID="FoxitReader.Document" ShapeID="_x0000_i1056" DrawAspect="Content" ObjectID="_1623514552" r:id="rId55"/>
                                </w:object>
                              </w:r>
                            </w:ins>
                          </w:p>
                        </w:txbxContent>
                      </wps:txbx>
                      <wps:bodyPr lIns="90000" tIns="45000" rIns="90000" bIns="45000">
                        <a:noAutofit/>
                      </wps:bodyPr>
                    </wps:wsp>
                  </a:graphicData>
                </a:graphic>
              </wp:anchor>
            </w:drawing>
          </mc:Choice>
          <mc:Fallback>
            <w:pict>
              <v:rect w14:anchorId="595107D7" id="Frame8" o:spid="_x0000_s1033" style="position:absolute;left:0;text-align:left;margin-left:162.7pt;margin-top:175pt;width:161.1pt;height:171.0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" filled="f" stroked="f">
                <v:textbox inset="2.5mm,1.25mm,2.5mm,1.25mm">
                  <w:txbxContent>
                    <w:p w14:paraId="2FC79D6B" w14:textId="143E8B8B" w:rsidR="00E01405" w:rsidRDefault="00E01405">
                      <w:pPr>
                        <w:pStyle w:val="Caption"/>
                      </w:pPr>
                      <w:r>
                        <w:t xml:space="preserve">                      </w:t>
                      </w:r>
                      <w:r w:rsidRPr="00BD20FB">
                        <w:rPr>
                          <w:i w:val="0"/>
                          <w:rPrChange w:id="938" w:author="Tom" w:date="2019-07-01T16:07:00Z">
                            <w:rPr/>
                          </w:rPrChange>
                        </w:rPr>
                        <w:t xml:space="preserve"> </w:t>
                      </w:r>
                      <w:del w:id="939" w:author="Tom" w:date="2019-07-01T16:07:00Z">
                        <w:r w:rsidRPr="00BD20FB" w:rsidDel="00BD20FB">
                          <w:rPr>
                            <w:i w:val="0"/>
                            <w:rPrChange w:id="940" w:author="Tom" w:date="2019-07-01T16:07:00Z">
                              <w:rPr/>
                            </w:rPrChange>
                          </w:rPr>
                          <w:delText>(E)</w:delText>
                        </w:r>
                      </w:del>
                      <w:ins w:id="941" w:author="Tom" w:date="2019-07-01T16:07:00Z">
                        <w:r w:rsidRPr="00BD20FB">
                          <w:rPr>
                            <w:i w:val="0"/>
                            <w:rPrChange w:id="942" w:author="Tom" w:date="2019-07-01T16:07:00Z">
                              <w:rPr/>
                            </w:rPrChange>
                          </w:rPr>
                          <w:t>E</w:t>
                        </w:r>
                      </w:ins>
                      <w:r>
                        <w:br/>
                      </w:r>
                      <w:del w:id="943" w:author="Tom" w:date="2019-04-15T20:52:00Z">
                        <w:r w:rsidDel="005B1E4A">
                          <w:rPr>
                            <w:i w:val="0"/>
                            <w:iCs w:val="0"/>
                          </w:rPr>
                          <w:object w:dxaOrig="1633" w:dyaOrig="1633" w14:anchorId="20FF1BC5">
                            <v:shape id="_x0000_i1054" style="width:2in;height:2in" coordsize="" o:spt="100" adj="0,,0" path="" stroked="f">
                              <v:stroke joinstyle="miter"/>
                              <v:imagedata r:id="rId52" o:title=""/>
                              <v:formulas/>
                              <v:path o:connecttype="segments"/>
                            </v:shape>
                            <o:OLEObject Type="Embed" ProgID="FoxitReader.Document" ShapeID="_x0000_i1054" DrawAspect="Content" ObjectID="_1623514551" r:id="rId56"/>
                          </w:object>
                        </w:r>
                      </w:del>
                      <w:ins w:id="944" w:author="Tom" w:date="2019-04-15T20:52:00Z">
                        <w:r>
                          <w:rPr>
                            <w:i w:val="0"/>
                            <w:iCs w:val="0"/>
                          </w:rPr>
                          <w:object w:dxaOrig="8640" w:dyaOrig="8640" w14:anchorId="75D91933">
                            <v:shape id="_x0000_i1056" type="#_x0000_t75" style="width:2in;height:2in" o:ole="">
                              <v:imagedata r:id="rId54" o:title=""/>
                            </v:shape>
                            <o:OLEObject Type="Embed" ProgID="FoxitReader.Document" ShapeID="_x0000_i1056" DrawAspect="Content" ObjectID="_1623514552" r:id="rId57"/>
                          </w:object>
                        </w:r>
                      </w:ins>
                    </w:p>
                  </w:txbxContent>
                </v:textbox>
                <w10:wrap type="topAndBottom"/>
              </v:rect>
            </w:pict>
          </mc:Fallback>
        </mc:AlternateContent>
      </w:r>
      <w:r>
        <w:rPr>
          <w:noProof/>
        </w:rPr>
        <mc:AlternateContent>
          <mc:Choice Requires="wps">
            <w:drawing>
              <wp:anchor distT="0" distB="0" distL="0" distR="0" simplePos="0" relativeHeight="6" behindDoc="0" locked="0" layoutInCell="1" allowOverlap="1" wp14:anchorId="5B0191FE" wp14:editId="664AA8A5">
                <wp:simplePos x="0" y="0"/>
                <wp:positionH relativeFrom="column">
                  <wp:posOffset>227965</wp:posOffset>
                </wp:positionH>
                <wp:positionV relativeFrom="paragraph">
                  <wp:posOffset>2222500</wp:posOffset>
                </wp:positionV>
                <wp:extent cx="2055495" cy="2286635"/>
                <wp:effectExtent l="0" t="0" r="0" b="0"/>
                <wp:wrapTopAndBottom/>
                <wp:docPr id="1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41741235" w14:textId="560CFC9C" w:rsidR="00E01405" w:rsidRDefault="00E01405">
                            <w:pPr>
                              <w:pStyle w:val="Caption"/>
                            </w:pPr>
                            <w:r>
                              <w:t xml:space="preserve">                        </w:t>
                            </w:r>
                            <w:del w:id="945" w:author="Tom" w:date="2019-07-01T16:07:00Z">
                              <w:r w:rsidRPr="00BD20FB" w:rsidDel="00BD20FB">
                                <w:rPr>
                                  <w:i w:val="0"/>
                                  <w:rPrChange w:id="946" w:author="Tom" w:date="2019-07-01T16:07:00Z">
                                    <w:rPr/>
                                  </w:rPrChange>
                                </w:rPr>
                                <w:delText>(D)</w:delText>
                              </w:r>
                            </w:del>
                            <w:ins w:id="947" w:author="Tom" w:date="2019-07-01T16:07:00Z">
                              <w:r>
                                <w:rPr>
                                  <w:i w:val="0"/>
                                </w:rPr>
                                <w:t>D</w:t>
                              </w:r>
                            </w:ins>
                            <w:r>
                              <w:br/>
                            </w:r>
                            <w:del w:id="948" w:author="Tom" w:date="2019-04-15T20:51:00Z">
                              <w:r w:rsidDel="005B1E4A">
                                <w:rPr>
                                  <w:i w:val="0"/>
                                  <w:iCs w:val="0"/>
                                </w:rPr>
                                <w:object w:dxaOrig="1633" w:dyaOrig="1633" w14:anchorId="24A8A20E">
                                  <v:shape id="_x0000_i1058" style="width:2in;height:2in" coordsize="" o:spt="100" adj="0,,0" path="" stroked="f">
                                    <v:stroke joinstyle="miter"/>
                                    <v:imagedata r:id="rId58" o:title=""/>
                                    <v:formulas/>
                                    <v:path o:connecttype="segments"/>
                                  </v:shape>
                                  <o:OLEObject Type="Embed" ProgID="FoxitReader.Document" ShapeID="_x0000_i1058" DrawAspect="Content" ObjectID="_1623514553" r:id="rId59"/>
                                </w:object>
                              </w:r>
                            </w:del>
                            <w:ins w:id="949" w:author="Tom" w:date="2019-04-15T20:52:00Z">
                              <w:r>
                                <w:rPr>
                                  <w:i w:val="0"/>
                                  <w:iCs w:val="0"/>
                                </w:rPr>
                                <w:object w:dxaOrig="8640" w:dyaOrig="8640" w14:anchorId="745DB58B">
                                  <v:shape id="_x0000_i1060" type="#_x0000_t75" style="width:2in;height:2in" o:ole="">
                                    <v:imagedata r:id="rId60" o:title=""/>
                                  </v:shape>
                                  <o:OLEObject Type="Embed" ProgID="FoxitReader.Document" ShapeID="_x0000_i1060" DrawAspect="Content" ObjectID="_1623514554" r:id="rId61"/>
                                </w:object>
                              </w:r>
                            </w:ins>
                          </w:p>
                        </w:txbxContent>
                      </wps:txbx>
                      <wps:bodyPr lIns="90000" tIns="45000" rIns="90000" bIns="45000">
                        <a:noAutofit/>
                      </wps:bodyPr>
                    </wps:wsp>
                  </a:graphicData>
                </a:graphic>
              </wp:anchor>
            </w:drawing>
          </mc:Choice>
          <mc:Fallback>
            <w:pict>
              <v:rect w14:anchorId="5B0191FE" id="_x0000_s1034" style="position:absolute;left:0;text-align:left;margin-left:17.95pt;margin-top:175pt;width:161.85pt;height:180.0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" filled="f" stroked="f">
                <v:textbox inset="2.5mm,1.25mm,2.5mm,1.25mm">
                  <w:txbxContent>
                    <w:p w14:paraId="41741235" w14:textId="560CFC9C" w:rsidR="00E01405" w:rsidRDefault="00E01405">
                      <w:pPr>
                        <w:pStyle w:val="Caption"/>
                      </w:pPr>
                      <w:r>
                        <w:t xml:space="preserve">                        </w:t>
                      </w:r>
                      <w:del w:id="950" w:author="Tom" w:date="2019-07-01T16:07:00Z">
                        <w:r w:rsidRPr="00BD20FB" w:rsidDel="00BD20FB">
                          <w:rPr>
                            <w:i w:val="0"/>
                            <w:rPrChange w:id="951" w:author="Tom" w:date="2019-07-01T16:07:00Z">
                              <w:rPr/>
                            </w:rPrChange>
                          </w:rPr>
                          <w:delText>(D)</w:delText>
                        </w:r>
                      </w:del>
                      <w:ins w:id="952" w:author="Tom" w:date="2019-07-01T16:07:00Z">
                        <w:r>
                          <w:rPr>
                            <w:i w:val="0"/>
                          </w:rPr>
                          <w:t>D</w:t>
                        </w:r>
                      </w:ins>
                      <w:r>
                        <w:br/>
                      </w:r>
                      <w:del w:id="953" w:author="Tom" w:date="2019-04-15T20:51:00Z">
                        <w:r w:rsidDel="005B1E4A">
                          <w:rPr>
                            <w:i w:val="0"/>
                            <w:iCs w:val="0"/>
                          </w:rPr>
                          <w:object w:dxaOrig="1633" w:dyaOrig="1633" w14:anchorId="24A8A20E">
                            <v:shape id="_x0000_i1058" style="width:2in;height:2in" coordsize="" o:spt="100" adj="0,,0" path="" stroked="f">
                              <v:stroke joinstyle="miter"/>
                              <v:imagedata r:id="rId58" o:title=""/>
                              <v:formulas/>
                              <v:path o:connecttype="segments"/>
                            </v:shape>
                            <o:OLEObject Type="Embed" ProgID="FoxitReader.Document" ShapeID="_x0000_i1058" DrawAspect="Content" ObjectID="_1623514553" r:id="rId62"/>
                          </w:object>
                        </w:r>
                      </w:del>
                      <w:ins w:id="954" w:author="Tom" w:date="2019-04-15T20:52:00Z">
                        <w:r>
                          <w:rPr>
                            <w:i w:val="0"/>
                            <w:iCs w:val="0"/>
                          </w:rPr>
                          <w:object w:dxaOrig="8640" w:dyaOrig="8640" w14:anchorId="745DB58B">
                            <v:shape id="_x0000_i1060" type="#_x0000_t75" style="width:2in;height:2in" o:ole="">
                              <v:imagedata r:id="rId60" o:title=""/>
                            </v:shape>
                            <o:OLEObject Type="Embed" ProgID="FoxitReader.Document" ShapeID="_x0000_i1060" DrawAspect="Content" ObjectID="_1623514554" r:id="rId63"/>
                          </w:object>
                        </w:r>
                      </w:ins>
                    </w:p>
                  </w:txbxContent>
                </v:textbox>
                <w10:wrap type="topAndBottom"/>
              </v:rect>
            </w:pict>
          </mc:Fallback>
        </mc:AlternateContent>
      </w:r>
      <w:r>
        <w:rPr>
          <w:noProof/>
        </w:rPr>
        <mc:AlternateContent>
          <mc:Choice Requires="wps">
            <w:drawing>
              <wp:anchor distT="0" distB="0" distL="0" distR="0" simplePos="0" relativeHeight="5" behindDoc="0" locked="0" layoutInCell="1" allowOverlap="1" wp14:anchorId="5934A6F2" wp14:editId="53F5660F">
                <wp:simplePos x="0" y="0"/>
                <wp:positionH relativeFrom="column">
                  <wp:posOffset>3883025</wp:posOffset>
                </wp:positionH>
                <wp:positionV relativeFrom="paragraph">
                  <wp:posOffset>132080</wp:posOffset>
                </wp:positionV>
                <wp:extent cx="2055495" cy="2337435"/>
                <wp:effectExtent l="0" t="0" r="0" b="0"/>
                <wp:wrapTopAndBottom/>
                <wp:docPr id="19" name="Frame3"/>
                <wp:cNvGraphicFramePr/>
                <a:graphic xmlns:a="http://schemas.openxmlformats.org/drawingml/2006/main">
                  <a:graphicData uri="http://schemas.microsoft.com/office/word/2010/wordprocessingShape">
                    <wps:wsp>
                      <wps:cNvSpPr/>
                      <wps:spPr>
                        <a:xfrm>
                          <a:off x="0" y="0"/>
                          <a:ext cx="2054880" cy="2336760"/>
                        </a:xfrm>
                        <a:prstGeom prst="rect">
                          <a:avLst/>
                        </a:prstGeom>
                        <a:noFill/>
                        <a:ln>
                          <a:noFill/>
                        </a:ln>
                      </wps:spPr>
                      <wps:style>
                        <a:lnRef idx="0">
                          <a:scrgbClr r="0" g="0" b="0"/>
                        </a:lnRef>
                        <a:fillRef idx="0">
                          <a:scrgbClr r="0" g="0" b="0"/>
                        </a:fillRef>
                        <a:effectRef idx="0">
                          <a:scrgbClr r="0" g="0" b="0"/>
                        </a:effectRef>
                        <a:fontRef idx="minor"/>
                      </wps:style>
                      <wps:txbx>
                        <w:txbxContent>
                          <w:p w14:paraId="09CD9B2C" w14:textId="4D7EA394" w:rsidR="00E01405" w:rsidRDefault="00E01405">
                            <w:pPr>
                              <w:pStyle w:val="Caption"/>
                            </w:pPr>
                            <w:r>
                              <w:tab/>
                              <w:t xml:space="preserve">               </w:t>
                            </w:r>
                            <w:del w:id="955" w:author="Tom" w:date="2019-07-01T16:07:00Z">
                              <w:r w:rsidRPr="00BD20FB" w:rsidDel="00BD20FB">
                                <w:rPr>
                                  <w:i w:val="0"/>
                                  <w:rPrChange w:id="956" w:author="Tom" w:date="2019-07-01T16:07:00Z">
                                    <w:rPr/>
                                  </w:rPrChange>
                                </w:rPr>
                                <w:delText>(C)</w:delText>
                              </w:r>
                            </w:del>
                            <w:ins w:id="957" w:author="Tom" w:date="2019-07-01T16:07:00Z">
                              <w:r>
                                <w:rPr>
                                  <w:i w:val="0"/>
                                </w:rPr>
                                <w:t>C</w:t>
                              </w:r>
                            </w:ins>
                            <w:r>
                              <w:br/>
                            </w:r>
                            <w:del w:id="958" w:author="Tom" w:date="2019-04-15T20:50:00Z">
                              <w:r w:rsidDel="005B1E4A">
                                <w:rPr>
                                  <w:i w:val="0"/>
                                  <w:iCs w:val="0"/>
                                </w:rPr>
                                <w:object w:dxaOrig="1633" w:dyaOrig="1633" w14:anchorId="4A0A9A1E">
                                  <v:shape id="_x0000_i1062" style="width:2in;height:2in" coordsize="" o:spt="100" adj="0,,0" path="" stroked="f">
                                    <v:stroke joinstyle="miter"/>
                                    <v:imagedata r:id="rId64" o:title=""/>
                                    <v:formulas/>
                                    <v:path o:connecttype="segments"/>
                                  </v:shape>
                                  <o:OLEObject Type="Embed" ProgID="FoxitReader.Document" ShapeID="_x0000_i1062" DrawAspect="Content" ObjectID="_1623514555" r:id="rId65"/>
                                </w:object>
                              </w:r>
                            </w:del>
                            <w:ins w:id="959" w:author="Tom" w:date="2019-04-15T20:51:00Z">
                              <w:r>
                                <w:rPr>
                                  <w:i w:val="0"/>
                                  <w:iCs w:val="0"/>
                                </w:rPr>
                                <w:object w:dxaOrig="8640" w:dyaOrig="8640" w14:anchorId="13C75E39">
                                  <v:shape id="_x0000_i1064" type="#_x0000_t75" style="width:2in;height:2in" o:ole="">
                                    <v:imagedata r:id="rId66" o:title=""/>
                                  </v:shape>
                                  <o:OLEObject Type="Embed" ProgID="FoxitReader.Document" ShapeID="_x0000_i1064" DrawAspect="Content" ObjectID="_1623514556" r:id="rId67"/>
                                </w:object>
                              </w:r>
                            </w:ins>
                          </w:p>
                        </w:txbxContent>
                      </wps:txbx>
                      <wps:bodyPr lIns="90000" tIns="45000" rIns="90000" bIns="45000">
                        <a:noAutofit/>
                      </wps:bodyPr>
                    </wps:wsp>
                  </a:graphicData>
                </a:graphic>
              </wp:anchor>
            </w:drawing>
          </mc:Choice>
          <mc:Fallback>
            <w:pict>
              <v:rect w14:anchorId="5934A6F2" id="Frame3" o:spid="_x0000_s1035" style="position:absolute;left:0;text-align:left;margin-left:305.75pt;margin-top:10.4pt;width:161.85pt;height:184.0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" filled="f" stroked="f">
                <v:textbox inset="2.5mm,1.25mm,2.5mm,1.25mm">
                  <w:txbxContent>
                    <w:p w14:paraId="09CD9B2C" w14:textId="4D7EA394" w:rsidR="00E01405" w:rsidRDefault="00E01405">
                      <w:pPr>
                        <w:pStyle w:val="Caption"/>
                      </w:pPr>
                      <w:r>
                        <w:tab/>
                        <w:t xml:space="preserve">               </w:t>
                      </w:r>
                      <w:del w:id="960" w:author="Tom" w:date="2019-07-01T16:07:00Z">
                        <w:r w:rsidRPr="00BD20FB" w:rsidDel="00BD20FB">
                          <w:rPr>
                            <w:i w:val="0"/>
                            <w:rPrChange w:id="961" w:author="Tom" w:date="2019-07-01T16:07:00Z">
                              <w:rPr/>
                            </w:rPrChange>
                          </w:rPr>
                          <w:delText>(C)</w:delText>
                        </w:r>
                      </w:del>
                      <w:ins w:id="962" w:author="Tom" w:date="2019-07-01T16:07:00Z">
                        <w:r>
                          <w:rPr>
                            <w:i w:val="0"/>
                          </w:rPr>
                          <w:t>C</w:t>
                        </w:r>
                      </w:ins>
                      <w:r>
                        <w:br/>
                      </w:r>
                      <w:del w:id="963" w:author="Tom" w:date="2019-04-15T20:50:00Z">
                        <w:r w:rsidDel="005B1E4A">
                          <w:rPr>
                            <w:i w:val="0"/>
                            <w:iCs w:val="0"/>
                          </w:rPr>
                          <w:object w:dxaOrig="1633" w:dyaOrig="1633" w14:anchorId="4A0A9A1E">
                            <v:shape id="_x0000_i1062" style="width:2in;height:2in" coordsize="" o:spt="100" adj="0,,0" path="" stroked="f">
                              <v:stroke joinstyle="miter"/>
                              <v:imagedata r:id="rId64" o:title=""/>
                              <v:formulas/>
                              <v:path o:connecttype="segments"/>
                            </v:shape>
                            <o:OLEObject Type="Embed" ProgID="FoxitReader.Document" ShapeID="_x0000_i1062" DrawAspect="Content" ObjectID="_1623514555" r:id="rId68"/>
                          </w:object>
                        </w:r>
                      </w:del>
                      <w:ins w:id="964" w:author="Tom" w:date="2019-04-15T20:51:00Z">
                        <w:r>
                          <w:rPr>
                            <w:i w:val="0"/>
                            <w:iCs w:val="0"/>
                          </w:rPr>
                          <w:object w:dxaOrig="8640" w:dyaOrig="8640" w14:anchorId="13C75E39">
                            <v:shape id="_x0000_i1064" type="#_x0000_t75" style="width:2in;height:2in" o:ole="">
                              <v:imagedata r:id="rId66" o:title=""/>
                            </v:shape>
                            <o:OLEObject Type="Embed" ProgID="FoxitReader.Document" ShapeID="_x0000_i1064" DrawAspect="Content" ObjectID="_1623514556" r:id="rId69"/>
                          </w:object>
                        </w:r>
                      </w:ins>
                    </w:p>
                  </w:txbxContent>
                </v:textbox>
                <w10:wrap type="topAndBottom"/>
              </v:rect>
            </w:pict>
          </mc:Fallback>
        </mc:AlternateContent>
      </w:r>
      <w:r>
        <w:rPr>
          <w:noProof/>
        </w:rPr>
        <mc:AlternateContent>
          <mc:Choice Requires="wps">
            <w:drawing>
              <wp:anchor distT="0" distB="0" distL="0" distR="0" simplePos="0" relativeHeight="4" behindDoc="0" locked="0" layoutInCell="1" allowOverlap="1" wp14:anchorId="0859269E" wp14:editId="5F2B34B8">
                <wp:simplePos x="0" y="0"/>
                <wp:positionH relativeFrom="column">
                  <wp:posOffset>2054225</wp:posOffset>
                </wp:positionH>
                <wp:positionV relativeFrom="paragraph">
                  <wp:posOffset>113665</wp:posOffset>
                </wp:positionV>
                <wp:extent cx="2169795" cy="2223135"/>
                <wp:effectExtent l="0" t="0" r="0" b="0"/>
                <wp:wrapTopAndBottom/>
                <wp:docPr id="21" name="Frame2"/>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14:paraId="71AA6C54" w14:textId="32C87DA5" w:rsidR="00E01405" w:rsidRDefault="00E01405">
                            <w:pPr>
                              <w:pStyle w:val="Caption"/>
                            </w:pPr>
                            <w:r>
                              <w:tab/>
                              <w:t xml:space="preserve">                </w:t>
                            </w:r>
                            <w:del w:id="965" w:author="Tom" w:date="2019-07-01T16:07:00Z">
                              <w:r w:rsidRPr="00BD20FB" w:rsidDel="00BD20FB">
                                <w:rPr>
                                  <w:i w:val="0"/>
                                  <w:rPrChange w:id="966" w:author="Tom" w:date="2019-07-01T16:07:00Z">
                                    <w:rPr/>
                                  </w:rPrChange>
                                </w:rPr>
                                <w:delText>(B)</w:delText>
                              </w:r>
                            </w:del>
                            <w:ins w:id="967" w:author="Tom" w:date="2019-07-01T16:07:00Z">
                              <w:r>
                                <w:rPr>
                                  <w:i w:val="0"/>
                                </w:rPr>
                                <w:t>B</w:t>
                              </w:r>
                            </w:ins>
                            <w:r>
                              <w:br/>
                            </w:r>
                            <w:del w:id="968" w:author="Tom" w:date="2019-04-15T20:50:00Z">
                              <w:r w:rsidDel="005B1E4A">
                                <w:rPr>
                                  <w:i w:val="0"/>
                                  <w:iCs w:val="0"/>
                                </w:rPr>
                                <w:object w:dxaOrig="1633" w:dyaOrig="1633" w14:anchorId="627664B5">
                                  <v:shape id="_x0000_i1066" style="width:2in;height:2in" coordsize="" o:spt="100" adj="0,,0" path="" stroked="f">
                                    <v:stroke joinstyle="miter"/>
                                    <v:imagedata r:id="rId70" o:title=""/>
                                    <v:formulas/>
                                    <v:path o:connecttype="segments"/>
                                  </v:shape>
                                  <o:OLEObject Type="Embed" ProgID="FoxitReader.Document" ShapeID="_x0000_i1066" DrawAspect="Content" ObjectID="_1623514557" r:id="rId71"/>
                                </w:object>
                              </w:r>
                            </w:del>
                            <w:ins w:id="969" w:author="Tom" w:date="2019-04-15T20:50:00Z">
                              <w:r>
                                <w:rPr>
                                  <w:i w:val="0"/>
                                  <w:iCs w:val="0"/>
                                </w:rPr>
                                <w:object w:dxaOrig="8640" w:dyaOrig="8640" w14:anchorId="73024FD7">
                                  <v:shape id="_x0000_i1068" type="#_x0000_t75" style="width:2in;height:2in" o:ole="">
                                    <v:imagedata r:id="rId72" o:title=""/>
                                  </v:shape>
                                  <o:OLEObject Type="Embed" ProgID="FoxitReader.Document" ShapeID="_x0000_i1068" DrawAspect="Content" ObjectID="_1623514558" r:id="rId73"/>
                                </w:object>
                              </w:r>
                            </w:ins>
                          </w:p>
                        </w:txbxContent>
                      </wps:txbx>
                      <wps:bodyPr lIns="90000" tIns="45000" rIns="90000" bIns="45000">
                        <a:noAutofit/>
                      </wps:bodyPr>
                    </wps:wsp>
                  </a:graphicData>
                </a:graphic>
              </wp:anchor>
            </w:drawing>
          </mc:Choice>
          <mc:Fallback>
            <w:pict>
              <v:rect w14:anchorId="0859269E" id="Frame2" o:spid="_x0000_s1036" style="position:absolute;left:0;text-align:left;margin-left:161.75pt;margin-top:8.95pt;width:170.85pt;height:175.0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" filled="f" stroked="f">
                <v:textbox inset="2.5mm,1.25mm,2.5mm,1.25mm">
                  <w:txbxContent>
                    <w:p w14:paraId="71AA6C54" w14:textId="32C87DA5" w:rsidR="00E01405" w:rsidRDefault="00E01405">
                      <w:pPr>
                        <w:pStyle w:val="Caption"/>
                      </w:pPr>
                      <w:r>
                        <w:tab/>
                        <w:t xml:space="preserve">                </w:t>
                      </w:r>
                      <w:del w:id="970" w:author="Tom" w:date="2019-07-01T16:07:00Z">
                        <w:r w:rsidRPr="00BD20FB" w:rsidDel="00BD20FB">
                          <w:rPr>
                            <w:i w:val="0"/>
                            <w:rPrChange w:id="971" w:author="Tom" w:date="2019-07-01T16:07:00Z">
                              <w:rPr/>
                            </w:rPrChange>
                          </w:rPr>
                          <w:delText>(B)</w:delText>
                        </w:r>
                      </w:del>
                      <w:ins w:id="972" w:author="Tom" w:date="2019-07-01T16:07:00Z">
                        <w:r>
                          <w:rPr>
                            <w:i w:val="0"/>
                          </w:rPr>
                          <w:t>B</w:t>
                        </w:r>
                      </w:ins>
                      <w:r>
                        <w:br/>
                      </w:r>
                      <w:del w:id="973" w:author="Tom" w:date="2019-04-15T20:50:00Z">
                        <w:r w:rsidDel="005B1E4A">
                          <w:rPr>
                            <w:i w:val="0"/>
                            <w:iCs w:val="0"/>
                          </w:rPr>
                          <w:object w:dxaOrig="1633" w:dyaOrig="1633" w14:anchorId="627664B5">
                            <v:shape id="_x0000_i1066" style="width:2in;height:2in" coordsize="" o:spt="100" adj="0,,0" path="" stroked="f">
                              <v:stroke joinstyle="miter"/>
                              <v:imagedata r:id="rId70" o:title=""/>
                              <v:formulas/>
                              <v:path o:connecttype="segments"/>
                            </v:shape>
                            <o:OLEObject Type="Embed" ProgID="FoxitReader.Document" ShapeID="_x0000_i1066" DrawAspect="Content" ObjectID="_1623514557" r:id="rId74"/>
                          </w:object>
                        </w:r>
                      </w:del>
                      <w:ins w:id="974" w:author="Tom" w:date="2019-04-15T20:50:00Z">
                        <w:r>
                          <w:rPr>
                            <w:i w:val="0"/>
                            <w:iCs w:val="0"/>
                          </w:rPr>
                          <w:object w:dxaOrig="8640" w:dyaOrig="8640" w14:anchorId="73024FD7">
                            <v:shape id="_x0000_i1068" type="#_x0000_t75" style="width:2in;height:2in" o:ole="">
                              <v:imagedata r:id="rId72" o:title=""/>
                            </v:shape>
                            <o:OLEObject Type="Embed" ProgID="FoxitReader.Document" ShapeID="_x0000_i1068" DrawAspect="Content" ObjectID="_1623514558" r:id="rId75"/>
                          </w:object>
                        </w:r>
                      </w:ins>
                    </w:p>
                  </w:txbxContent>
                </v:textbox>
                <w10:wrap type="topAndBottom"/>
              </v:rect>
            </w:pict>
          </mc:Fallback>
        </mc:AlternateContent>
      </w:r>
      <w:r>
        <w:t xml:space="preserve"> </w:t>
      </w:r>
      <w:r>
        <w:rPr>
          <w:sz w:val="22"/>
          <w:szCs w:val="22"/>
        </w:rPr>
        <w:t xml:space="preserve">Figure 2: For equal growth rate of both symbionts with </w:t>
      </w:r>
      <w:r>
        <w:rPr>
          <w:i/>
          <w:iCs/>
          <w:sz w:val="22"/>
          <w:szCs w:val="22"/>
        </w:rPr>
        <w:t>K</w:t>
      </w:r>
      <w:r>
        <w:rPr>
          <w:i/>
          <w:iCs/>
          <w:sz w:val="22"/>
          <w:szCs w:val="22"/>
          <w:vertAlign w:val="subscript"/>
        </w:rPr>
        <w:t>M</w:t>
      </w:r>
      <w:r>
        <w:rPr>
          <w:i/>
          <w:iCs/>
          <w:sz w:val="22"/>
          <w:szCs w:val="22"/>
        </w:rPr>
        <w:t xml:space="preserve"> = K</w:t>
      </w:r>
      <w:r>
        <w:rPr>
          <w:i/>
          <w:iCs/>
          <w:sz w:val="22"/>
          <w:szCs w:val="22"/>
          <w:vertAlign w:val="subscript"/>
        </w:rPr>
        <w:t>N</w:t>
      </w:r>
      <w:r>
        <w:rPr>
          <w:i/>
          <w:iCs/>
          <w:sz w:val="22"/>
          <w:szCs w:val="22"/>
        </w:rPr>
        <w:t xml:space="preserve"> = 10, </w:t>
      </w:r>
      <w:r>
        <w:rPr>
          <w:sz w:val="22"/>
          <w:szCs w:val="22"/>
        </w:rPr>
        <w:t xml:space="preserve">fidelity </w:t>
      </w:r>
      <w:r>
        <w:rPr>
          <w:i/>
          <w:sz w:val="22"/>
          <w:szCs w:val="22"/>
        </w:rPr>
        <w:t>f = 0.3</w:t>
      </w:r>
      <w:r>
        <w:rPr>
          <w:sz w:val="22"/>
          <w:szCs w:val="22"/>
        </w:rPr>
        <w:t xml:space="preserve">: </w:t>
      </w:r>
      <w:r w:rsidRPr="00CF1C27">
        <w:rPr>
          <w:sz w:val="22"/>
          <w:szCs w:val="22"/>
          <w:rPrChange w:id="975" w:author="Tom" w:date="2019-07-01T19:04:00Z">
            <w:rPr>
              <w:i/>
              <w:sz w:val="22"/>
              <w:szCs w:val="22"/>
            </w:rPr>
          </w:rPrChange>
        </w:rPr>
        <w:t>(A)</w:t>
      </w:r>
      <w:r>
        <w:rPr>
          <w:sz w:val="22"/>
          <w:szCs w:val="22"/>
        </w:rPr>
        <w:t xml:space="preserve"> Zero net growth isoclines (ZNGI) for both symbionts intersect at a common point which indicates stable co-existence of mutualist and non-mutualist. Other parameters include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5</w:t>
      </w:r>
      <w:r>
        <w:rPr>
          <w:sz w:val="22"/>
          <w:szCs w:val="22"/>
        </w:rPr>
        <w:t xml:space="preserve">. Two trajectories in the resource carbons’ phase space initiated at (0.5, 0.5) reached to that common point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and </w:t>
      </w:r>
      <w:r>
        <w:rPr>
          <w:i/>
          <w:sz w:val="22"/>
          <w:szCs w:val="22"/>
        </w:rPr>
        <w:t>5</w:t>
      </w:r>
      <w:r>
        <w:rPr>
          <w:sz w:val="22"/>
          <w:szCs w:val="22"/>
        </w:rPr>
        <w:t xml:space="preserve">. </w:t>
      </w:r>
      <w:r w:rsidRPr="00CF1C27">
        <w:rPr>
          <w:sz w:val="22"/>
          <w:szCs w:val="22"/>
          <w:rPrChange w:id="976" w:author="Tom" w:date="2019-07-01T19:04:00Z">
            <w:rPr>
              <w:i/>
              <w:sz w:val="22"/>
              <w:szCs w:val="22"/>
            </w:rPr>
          </w:rPrChange>
        </w:rPr>
        <w:t>(B)</w:t>
      </w:r>
      <w:r>
        <w:rPr>
          <w:sz w:val="22"/>
          <w:szCs w:val="22"/>
        </w:rPr>
        <w:t xml:space="preserve"> Numerical solutions of Equation (1) and (4): dynamics of allocated </w:t>
      </w:r>
      <w:r>
        <w:rPr>
          <w:sz w:val="22"/>
          <w:szCs w:val="22"/>
        </w:rPr>
        <w:lastRenderedPageBreak/>
        <w:t>carbon (</w:t>
      </w:r>
      <w:r>
        <w:rPr>
          <w:i/>
          <w:sz w:val="22"/>
          <w:szCs w:val="22"/>
        </w:rPr>
        <w:t>C</w:t>
      </w:r>
      <w:r>
        <w:rPr>
          <w:i/>
          <w:sz w:val="22"/>
          <w:szCs w:val="22"/>
          <w:vertAlign w:val="subscript"/>
        </w:rPr>
        <w:t>a</w:t>
      </w:r>
      <w:r>
        <w:rPr>
          <w:sz w:val="22"/>
          <w:szCs w:val="22"/>
        </w:rPr>
        <w:t>) and construction carbon (</w:t>
      </w:r>
      <w:r>
        <w:rPr>
          <w:i/>
          <w:sz w:val="22"/>
          <w:szCs w:val="22"/>
        </w:rPr>
        <w:t>C</w:t>
      </w:r>
      <w:r>
        <w:rPr>
          <w:i/>
          <w:sz w:val="22"/>
          <w:szCs w:val="22"/>
          <w:vertAlign w:val="subscript"/>
        </w:rPr>
        <w:t>c</w:t>
      </w:r>
      <w:r>
        <w:rPr>
          <w:sz w:val="22"/>
          <w:szCs w:val="22"/>
        </w:rPr>
        <w:t xml:space="preserve">) respectively against time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w:t>
      </w:r>
      <w:r w:rsidRPr="00CF1C27">
        <w:rPr>
          <w:sz w:val="22"/>
          <w:szCs w:val="22"/>
          <w:rPrChange w:id="977" w:author="Tom" w:date="2019-07-01T19:04:00Z">
            <w:rPr>
              <w:i/>
              <w:sz w:val="22"/>
              <w:szCs w:val="22"/>
            </w:rPr>
          </w:rPrChange>
        </w:rPr>
        <w:t>(C)</w:t>
      </w:r>
      <w:r>
        <w:rPr>
          <w:sz w:val="22"/>
          <w:szCs w:val="22"/>
        </w:rPr>
        <w:t xml:space="preserve"> Numerical solutions of Equation (2) and (3): dynamics of mutualist (</w:t>
      </w:r>
      <w:r>
        <w:rPr>
          <w:i/>
          <w:sz w:val="22"/>
          <w:szCs w:val="22"/>
        </w:rPr>
        <w:t>M</w:t>
      </w:r>
      <w:r>
        <w:rPr>
          <w:sz w:val="22"/>
          <w:szCs w:val="22"/>
        </w:rPr>
        <w:t>) and non-mutualist (</w:t>
      </w:r>
      <w:r>
        <w:rPr>
          <w:i/>
          <w:sz w:val="22"/>
          <w:szCs w:val="22"/>
        </w:rPr>
        <w:t>N</w:t>
      </w:r>
      <w:r>
        <w:rPr>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w:t>
      </w:r>
      <w:r w:rsidRPr="00CF1C27">
        <w:rPr>
          <w:sz w:val="22"/>
          <w:szCs w:val="22"/>
          <w:rPrChange w:id="978" w:author="Tom" w:date="2019-07-01T19:05:00Z">
            <w:rPr>
              <w:i/>
              <w:sz w:val="22"/>
              <w:szCs w:val="22"/>
            </w:rPr>
          </w:rPrChange>
        </w:rPr>
        <w:t>(D - E)</w:t>
      </w:r>
      <w:r>
        <w:rPr>
          <w:sz w:val="22"/>
          <w:szCs w:val="22"/>
        </w:rPr>
        <w:t xml:space="preserve"> same as described for </w:t>
      </w:r>
      <w:r w:rsidRPr="00671086">
        <w:rPr>
          <w:sz w:val="22"/>
          <w:szCs w:val="22"/>
        </w:rPr>
        <w:t>(</w:t>
      </w:r>
      <w:r w:rsidRPr="00CF1C27">
        <w:rPr>
          <w:sz w:val="22"/>
          <w:szCs w:val="22"/>
          <w:rPrChange w:id="979" w:author="Tom" w:date="2019-07-01T19:05:00Z">
            <w:rPr>
              <w:i/>
              <w:sz w:val="22"/>
              <w:szCs w:val="22"/>
            </w:rPr>
          </w:rPrChange>
        </w:rPr>
        <w:t>B - C</w:t>
      </w:r>
      <w:r w:rsidRPr="00671086">
        <w:rPr>
          <w:sz w:val="22"/>
          <w:szCs w:val="22"/>
        </w:rPr>
        <w:t>)</w:t>
      </w:r>
      <w:r>
        <w:rPr>
          <w:sz w:val="22"/>
          <w:szCs w:val="22"/>
        </w:rPr>
        <w:t xml:space="preserve"> but with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xml:space="preserve">= 5. </w:t>
      </w:r>
      <w:r w:rsidRPr="00CF1C27">
        <w:rPr>
          <w:sz w:val="22"/>
          <w:szCs w:val="22"/>
          <w:rPrChange w:id="980" w:author="Tom" w:date="2019-07-01T19:05:00Z">
            <w:rPr>
              <w:i/>
              <w:sz w:val="22"/>
              <w:szCs w:val="22"/>
            </w:rPr>
          </w:rPrChange>
        </w:rPr>
        <w:t>(F)</w:t>
      </w:r>
      <w:r>
        <w:rPr>
          <w:sz w:val="22"/>
          <w:szCs w:val="22"/>
        </w:rPr>
        <w:t xml:space="preserve"> Variation of equilibrium values of </w:t>
      </w:r>
      <w:r>
        <w:rPr>
          <w:iCs/>
          <w:sz w:val="22"/>
          <w:szCs w:val="22"/>
        </w:rPr>
        <w:t>(</w:t>
      </w:r>
      <m:oMath>
        <m:f>
          <m:fPr>
            <m:type m:val="lin"/>
            <m:ctrlPr>
              <w:del w:id="981" w:author="Tom" w:date="2019-04-15T21:59:00Z">
                <w:rPr>
                  <w:rFonts w:ascii="Cambria Math" w:hAnsi="Cambria Math"/>
                </w:rPr>
              </w:del>
            </m:ctrlPr>
          </m:fPr>
          <m:num>
            <m:acc>
              <m:accPr>
                <m:chr m:val="^"/>
                <m:ctrlPr>
                  <w:del w:id="982" w:author="Tom" w:date="2019-04-15T21:59:00Z">
                    <w:rPr>
                      <w:rFonts w:ascii="Cambria Math" w:hAnsi="Cambria Math"/>
                    </w:rPr>
                  </w:del>
                </m:ctrlPr>
              </m:accPr>
              <m:e>
                <m:sSub>
                  <m:sSubPr>
                    <m:ctrlPr>
                      <w:del w:id="983" w:author="Tom" w:date="2019-04-15T21:59:00Z">
                        <w:rPr>
                          <w:rFonts w:ascii="Cambria Math" w:hAnsi="Cambria Math"/>
                        </w:rPr>
                      </w:del>
                    </m:ctrlPr>
                  </m:sSubPr>
                  <m:e>
                    <m:r>
                      <w:del w:id="984" w:author="Tom" w:date="2019-04-15T21:59:00Z">
                        <w:rPr>
                          <w:rFonts w:ascii="Cambria Math" w:hAnsi="Cambria Math"/>
                        </w:rPr>
                        <m:t>C</m:t>
                      </w:del>
                    </m:r>
                  </m:e>
                  <m:sub>
                    <m:r>
                      <w:del w:id="985" w:author="Tom" w:date="2019-04-15T21:59:00Z">
                        <w:rPr>
                          <w:rFonts w:ascii="Cambria Math" w:hAnsi="Cambria Math"/>
                        </w:rPr>
                        <m:t>c</m:t>
                      </w:del>
                    </m:r>
                  </m:sub>
                </m:sSub>
              </m:e>
            </m:acc>
          </m:num>
          <m:den>
            <m:acc>
              <m:accPr>
                <m:chr m:val="^"/>
                <m:ctrlPr>
                  <w:del w:id="986" w:author="Tom" w:date="2019-04-15T21:59:00Z">
                    <w:rPr>
                      <w:rFonts w:ascii="Cambria Math" w:hAnsi="Cambria Math"/>
                    </w:rPr>
                  </w:del>
                </m:ctrlPr>
              </m:accPr>
              <m:e>
                <m:sSub>
                  <m:sSubPr>
                    <m:ctrlPr>
                      <w:del w:id="987" w:author="Tom" w:date="2019-04-15T21:59:00Z">
                        <w:rPr>
                          <w:rFonts w:ascii="Cambria Math" w:hAnsi="Cambria Math"/>
                        </w:rPr>
                      </w:del>
                    </m:ctrlPr>
                  </m:sSubPr>
                  <m:e>
                    <m:r>
                      <w:del w:id="988" w:author="Tom" w:date="2019-04-15T21:59:00Z">
                        <w:rPr>
                          <w:rFonts w:ascii="Cambria Math" w:hAnsi="Cambria Math"/>
                        </w:rPr>
                        <m:t>C</m:t>
                      </w:del>
                    </m:r>
                  </m:e>
                  <m:sub>
                    <m:r>
                      <w:del w:id="989" w:author="Tom" w:date="2019-04-15T21:59:00Z">
                        <w:rPr>
                          <w:rFonts w:ascii="Cambria Math" w:hAnsi="Cambria Math"/>
                        </w:rPr>
                        <m:t>a</m:t>
                      </w:del>
                    </m:r>
                  </m:sub>
                </m:sSub>
              </m:e>
            </m:acc>
          </m:den>
        </m:f>
        <m:f>
          <m:fPr>
            <m:type m:val="lin"/>
            <m:ctrlPr>
              <w:ins w:id="990" w:author="Tom" w:date="2019-04-15T21:59:00Z">
                <w:rPr>
                  <w:rFonts w:ascii="Cambria Math" w:hAnsi="Cambria Math"/>
                  <w:i/>
                </w:rPr>
              </w:ins>
            </m:ctrlPr>
          </m:fPr>
          <m:num>
            <m:acc>
              <m:accPr>
                <m:ctrlPr>
                  <w:ins w:id="991" w:author="Tom" w:date="2019-04-15T22:00:00Z">
                    <w:rPr>
                      <w:rFonts w:ascii="Cambria Math" w:hAnsi="Cambria Math"/>
                      <w:i/>
                    </w:rPr>
                  </w:ins>
                </m:ctrlPr>
              </m:accPr>
              <m:e>
                <m:sSub>
                  <m:sSubPr>
                    <m:ctrlPr>
                      <w:ins w:id="992" w:author="Tom" w:date="2019-04-15T22:00:00Z">
                        <w:rPr>
                          <w:rFonts w:ascii="Cambria Math" w:hAnsi="Cambria Math"/>
                          <w:i/>
                        </w:rPr>
                      </w:ins>
                    </m:ctrlPr>
                  </m:sSubPr>
                  <m:e>
                    <m:r>
                      <w:ins w:id="993" w:author="Tom" w:date="2019-04-15T22:00:00Z">
                        <w:rPr>
                          <w:rFonts w:ascii="Cambria Math" w:hAnsi="Cambria Math"/>
                        </w:rPr>
                        <m:t>C</m:t>
                      </w:ins>
                    </m:r>
                  </m:e>
                  <m:sub>
                    <m:r>
                      <w:ins w:id="994" w:author="Tom" w:date="2019-04-15T22:00:00Z">
                        <w:rPr>
                          <w:rFonts w:ascii="Cambria Math" w:hAnsi="Cambria Math"/>
                        </w:rPr>
                        <m:t>a</m:t>
                      </w:ins>
                    </m:r>
                  </m:sub>
                </m:sSub>
              </m:e>
            </m:acc>
          </m:num>
          <m:den>
            <m:acc>
              <m:accPr>
                <m:ctrlPr>
                  <w:ins w:id="995" w:author="Tom" w:date="2019-04-15T22:00:00Z">
                    <w:rPr>
                      <w:rFonts w:ascii="Cambria Math" w:hAnsi="Cambria Math"/>
                      <w:i/>
                    </w:rPr>
                  </w:ins>
                </m:ctrlPr>
              </m:accPr>
              <m:e>
                <m:sSub>
                  <m:sSubPr>
                    <m:ctrlPr>
                      <w:ins w:id="996" w:author="Tom" w:date="2019-04-15T22:00:00Z">
                        <w:rPr>
                          <w:rFonts w:ascii="Cambria Math" w:hAnsi="Cambria Math"/>
                          <w:i/>
                        </w:rPr>
                      </w:ins>
                    </m:ctrlPr>
                  </m:sSubPr>
                  <m:e>
                    <m:r>
                      <w:ins w:id="997" w:author="Tom" w:date="2019-04-15T22:00:00Z">
                        <w:rPr>
                          <w:rFonts w:ascii="Cambria Math" w:hAnsi="Cambria Math"/>
                        </w:rPr>
                        <m:t>C</m:t>
                      </w:ins>
                    </m:r>
                  </m:e>
                  <m:sub>
                    <m:r>
                      <w:ins w:id="998" w:author="Tom" w:date="2019-04-15T22:00:00Z">
                        <w:rPr>
                          <w:rFonts w:ascii="Cambria Math" w:hAnsi="Cambria Math"/>
                        </w:rPr>
                        <m:t>c</m:t>
                      </w:ins>
                    </m:r>
                  </m:sub>
                </m:sSub>
              </m:e>
            </m:acc>
          </m:den>
        </m:f>
      </m:oMath>
      <w:r>
        <w:rPr>
          <w:iCs/>
          <w:sz w:val="22"/>
          <w:szCs w:val="22"/>
        </w:rPr>
        <w:t xml:space="preserve">) </w:t>
      </w:r>
      <w:r>
        <w:rPr>
          <w:sz w:val="22"/>
          <w:szCs w:val="22"/>
        </w:rPr>
        <w:t xml:space="preserve">and </w:t>
      </w:r>
      <w:r>
        <w:rPr>
          <w:iCs/>
          <w:sz w:val="22"/>
          <w:szCs w:val="22"/>
        </w:rPr>
        <w:t>(</w:t>
      </w:r>
      <m:oMath>
        <m:f>
          <m:fPr>
            <m:type m:val="lin"/>
            <m:ctrlPr>
              <w:rPr>
                <w:rFonts w:ascii="Cambria Math" w:hAnsi="Cambria Math"/>
              </w:rPr>
            </m:ctrlPr>
          </m:fPr>
          <m:num>
            <m:acc>
              <m:accPr>
                <m:ctrlPr>
                  <w:ins w:id="999" w:author="Tom" w:date="2019-04-15T22:01:00Z">
                    <w:rPr>
                      <w:rFonts w:ascii="Cambria Math" w:hAnsi="Cambria Math"/>
                      <w:i/>
                    </w:rPr>
                  </w:ins>
                </m:ctrlPr>
              </m:accPr>
              <m:e>
                <m:r>
                  <w:ins w:id="1000" w:author="Tom" w:date="2019-04-15T22:01:00Z">
                    <w:rPr>
                      <w:rFonts w:ascii="Cambria Math" w:hAnsi="Cambria Math"/>
                    </w:rPr>
                    <m:t>N</m:t>
                  </w:ins>
                </m:r>
              </m:e>
            </m:acc>
            <m:acc>
              <m:accPr>
                <m:chr m:val="^"/>
                <m:ctrlPr>
                  <w:del w:id="1001" w:author="Tom" w:date="2019-04-15T22:01:00Z">
                    <w:rPr>
                      <w:rFonts w:ascii="Cambria Math" w:hAnsi="Cambria Math"/>
                    </w:rPr>
                  </w:del>
                </m:ctrlPr>
              </m:accPr>
              <m:e>
                <m:r>
                  <w:del w:id="1002" w:author="Tom" w:date="2019-04-15T22:01:00Z">
                    <w:rPr>
                      <w:rFonts w:ascii="Cambria Math" w:hAnsi="Cambria Math"/>
                    </w:rPr>
                    <m:t>N</m:t>
                  </w:del>
                </m:r>
              </m:e>
            </m:acc>
          </m:num>
          <m:den>
            <m:acc>
              <m:accPr>
                <m:chr m:val="^"/>
                <m:ctrlPr>
                  <w:del w:id="1003" w:author="Tom" w:date="2019-04-15T22:01:00Z">
                    <w:rPr>
                      <w:rFonts w:ascii="Cambria Math" w:hAnsi="Cambria Math"/>
                    </w:rPr>
                  </w:del>
                </m:ctrlPr>
              </m:accPr>
              <m:e>
                <m:r>
                  <w:del w:id="1004" w:author="Tom" w:date="2019-04-15T22:01:00Z">
                    <w:rPr>
                      <w:rFonts w:ascii="Cambria Math" w:hAnsi="Cambria Math"/>
                    </w:rPr>
                    <m:t>M</m:t>
                  </w:del>
                </m:r>
              </m:e>
            </m:acc>
            <m:acc>
              <m:accPr>
                <m:ctrlPr>
                  <w:ins w:id="1005" w:author="Tom" w:date="2019-04-15T22:01:00Z">
                    <w:rPr>
                      <w:rFonts w:ascii="Cambria Math" w:hAnsi="Cambria Math"/>
                      <w:sz w:val="22"/>
                      <w:szCs w:val="22"/>
                    </w:rPr>
                  </w:ins>
                </m:ctrlPr>
              </m:accPr>
              <m:e>
                <m:r>
                  <w:ins w:id="1006" w:author="Tom" w:date="2019-04-15T22:01:00Z">
                    <w:rPr>
                      <w:rFonts w:ascii="Cambria Math" w:hAnsi="Cambria Math"/>
                      <w:sz w:val="22"/>
                      <w:szCs w:val="22"/>
                    </w:rPr>
                    <m:t>M</m:t>
                  </w:ins>
                </m:r>
              </m:e>
            </m:acc>
          </m:den>
        </m:f>
      </m:oMath>
      <w:r>
        <w:rPr>
          <w:iCs/>
          <w:sz w:val="22"/>
          <w:szCs w:val="22"/>
        </w:rPr>
        <w:t xml:space="preserve">) </w:t>
      </w:r>
      <w:r>
        <w:rPr>
          <w:sz w:val="22"/>
          <w:szCs w:val="22"/>
        </w:rPr>
        <w:t xml:space="preserve">against </w:t>
      </w:r>
      <w:r>
        <w:rPr>
          <w:i/>
          <w:iCs/>
          <w:sz w:val="22"/>
          <w:szCs w:val="22"/>
        </w:rPr>
        <w:t>C</w:t>
      </w:r>
      <w:r>
        <w:rPr>
          <w:i/>
          <w:iCs/>
          <w:sz w:val="22"/>
          <w:szCs w:val="22"/>
          <w:vertAlign w:val="subscript"/>
        </w:rPr>
        <w:t>c</w:t>
      </w:r>
      <w:r>
        <w:rPr>
          <w:i/>
          <w:iCs/>
          <w:sz w:val="22"/>
          <w:szCs w:val="22"/>
          <w:vertAlign w:val="superscript"/>
        </w:rPr>
        <w:t xml:space="preserve">0 </w:t>
      </w:r>
      <w:r>
        <w:rPr>
          <w:sz w:val="22"/>
          <w:szCs w:val="22"/>
        </w:rPr>
        <w:t>: construction carbon remained always lower than allocated carbon (green solid line below black dotted line at 1) as it is consumed by both symbionts, similarly with increasing greater storage of source construction carbon-density (</w:t>
      </w:r>
      <w:r>
        <w:rPr>
          <w:i/>
          <w:iCs/>
          <w:sz w:val="22"/>
          <w:szCs w:val="22"/>
        </w:rPr>
        <w:t>C</w:t>
      </w:r>
      <w:r>
        <w:rPr>
          <w:i/>
          <w:iCs/>
          <w:sz w:val="22"/>
          <w:szCs w:val="22"/>
          <w:vertAlign w:val="subscript"/>
        </w:rPr>
        <w:t>c</w:t>
      </w:r>
      <w:r>
        <w:rPr>
          <w:i/>
          <w:iCs/>
          <w:sz w:val="22"/>
          <w:szCs w:val="22"/>
          <w:vertAlign w:val="superscript"/>
        </w:rPr>
        <w:t>0</w:t>
      </w:r>
      <w:r>
        <w:rPr>
          <w:sz w:val="22"/>
          <w:szCs w:val="22"/>
        </w:rPr>
        <w:t xml:space="preserve">) in the plant, non-mutualist dominated over mutualist in co-existing population. With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xml:space="preserve">= 5 </w:t>
      </w:r>
      <w:r>
        <w:rPr>
          <w:sz w:val="22"/>
          <w:szCs w:val="22"/>
        </w:rPr>
        <w:t>and keeping other parameters fixed as mentioned earlier</w:t>
      </w:r>
      <w:r>
        <w:rPr>
          <w:i/>
          <w:sz w:val="22"/>
          <w:szCs w:val="22"/>
        </w:rPr>
        <w:t xml:space="preserve"> </w:t>
      </w:r>
      <w:r w:rsidRPr="00CF1C27">
        <w:rPr>
          <w:sz w:val="22"/>
          <w:szCs w:val="22"/>
          <w:rPrChange w:id="1007" w:author="Tom" w:date="2019-07-01T19:05:00Z">
            <w:rPr>
              <w:i/>
              <w:sz w:val="22"/>
              <w:szCs w:val="22"/>
            </w:rPr>
          </w:rPrChange>
        </w:rPr>
        <w:t>(G)</w:t>
      </w:r>
      <w:r>
        <w:rPr>
          <w:sz w:val="22"/>
          <w:szCs w:val="22"/>
        </w:rPr>
        <w:t xml:space="preserve"> analytical solution for equilibrium values (see Appendix A1) of allocated and construction carbon (</w:t>
      </w:r>
      <m:oMath>
        <m:acc>
          <m:accPr>
            <m:chr m:val="^"/>
            <m:ctrlPr>
              <w:del w:id="1008" w:author="Tom" w:date="2019-04-15T22:03:00Z">
                <w:rPr>
                  <w:rFonts w:ascii="Cambria Math" w:hAnsi="Cambria Math"/>
                </w:rPr>
              </w:del>
            </m:ctrlPr>
          </m:accPr>
          <m:e>
            <m:sSub>
              <m:sSubPr>
                <m:ctrlPr>
                  <w:del w:id="1009" w:author="Tom" w:date="2019-04-15T22:03:00Z">
                    <w:rPr>
                      <w:rFonts w:ascii="Cambria Math" w:hAnsi="Cambria Math"/>
                    </w:rPr>
                  </w:del>
                </m:ctrlPr>
              </m:sSubPr>
              <m:e>
                <m:r>
                  <w:del w:id="1010" w:author="Tom" w:date="2019-04-15T22:03:00Z">
                    <w:rPr>
                      <w:rFonts w:ascii="Cambria Math" w:hAnsi="Cambria Math"/>
                    </w:rPr>
                    <m:t>C</m:t>
                  </w:del>
                </m:r>
              </m:e>
              <m:sub>
                <m:r>
                  <w:del w:id="1011" w:author="Tom" w:date="2019-04-15T22:03:00Z">
                    <w:rPr>
                      <w:rFonts w:ascii="Cambria Math" w:hAnsi="Cambria Math"/>
                    </w:rPr>
                    <m:t>a</m:t>
                  </w:del>
                </m:r>
              </m:sub>
            </m:sSub>
          </m:e>
        </m:acc>
      </m:oMath>
      <w:del w:id="1012" w:author="Tom" w:date="2019-04-15T22:03:00Z">
        <w:r w:rsidDel="00C740FD">
          <w:rPr>
            <w:sz w:val="22"/>
            <w:szCs w:val="22"/>
          </w:rPr>
          <w:delText>,</w:delTex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oMath>
      </w:del>
      <m:oMath>
        <m:acc>
          <m:accPr>
            <m:ctrlPr>
              <w:ins w:id="1013" w:author="Tom" w:date="2019-04-15T22:03:00Z">
                <w:rPr>
                  <w:rFonts w:ascii="Cambria Math" w:hAnsi="Cambria Math"/>
                  <w:i/>
                </w:rPr>
              </w:ins>
            </m:ctrlPr>
          </m:accPr>
          <m:e>
            <m:sSub>
              <m:sSubPr>
                <m:ctrlPr>
                  <w:ins w:id="1014" w:author="Tom" w:date="2019-04-15T22:04:00Z">
                    <w:rPr>
                      <w:rFonts w:ascii="Cambria Math" w:hAnsi="Cambria Math"/>
                      <w:i/>
                    </w:rPr>
                  </w:ins>
                </m:ctrlPr>
              </m:sSubPr>
              <m:e>
                <m:r>
                  <w:ins w:id="1015" w:author="Tom" w:date="2019-04-15T22:04:00Z">
                    <w:rPr>
                      <w:rFonts w:ascii="Cambria Math" w:hAnsi="Cambria Math"/>
                    </w:rPr>
                    <m:t>C</m:t>
                  </w:ins>
                </m:r>
              </m:e>
              <m:sub>
                <m:r>
                  <w:ins w:id="1016" w:author="Tom" w:date="2019-04-15T22:04:00Z">
                    <w:rPr>
                      <w:rFonts w:ascii="Cambria Math" w:hAnsi="Cambria Math"/>
                    </w:rPr>
                    <m:t>a</m:t>
                  </w:ins>
                </m:r>
              </m:sub>
            </m:sSub>
            <m:r>
              <w:ins w:id="1017" w:author="Tom" w:date="2019-04-15T22:04:00Z">
                <w:rPr>
                  <w:rFonts w:ascii="Cambria Math" w:hAnsi="Cambria Math"/>
                </w:rPr>
                <m:t xml:space="preserve">, </m:t>
              </w:ins>
            </m:r>
          </m:e>
        </m:acc>
        <m:acc>
          <m:accPr>
            <m:ctrlPr>
              <w:ins w:id="1018" w:author="Tom" w:date="2019-04-15T22:04:00Z">
                <w:rPr>
                  <w:rFonts w:ascii="Cambria Math" w:hAnsi="Cambria Math"/>
                  <w:i/>
                </w:rPr>
              </w:ins>
            </m:ctrlPr>
          </m:accPr>
          <m:e>
            <m:sSub>
              <m:sSubPr>
                <m:ctrlPr>
                  <w:ins w:id="1019" w:author="Tom" w:date="2019-04-15T22:04:00Z">
                    <w:rPr>
                      <w:rFonts w:ascii="Cambria Math" w:hAnsi="Cambria Math"/>
                      <w:i/>
                    </w:rPr>
                  </w:ins>
                </m:ctrlPr>
              </m:sSubPr>
              <m:e>
                <m:r>
                  <w:ins w:id="1020" w:author="Tom" w:date="2019-04-15T22:04:00Z">
                    <w:rPr>
                      <w:rFonts w:ascii="Cambria Math" w:hAnsi="Cambria Math"/>
                    </w:rPr>
                    <m:t>C</m:t>
                  </w:ins>
                </m:r>
              </m:e>
              <m:sub>
                <m:r>
                  <w:ins w:id="1021" w:author="Tom" w:date="2019-04-15T22:04:00Z">
                    <w:rPr>
                      <w:rFonts w:ascii="Cambria Math" w:hAnsi="Cambria Math"/>
                    </w:rPr>
                    <m:t>c</m:t>
                  </w:ins>
                </m:r>
              </m:sub>
            </m:sSub>
          </m:e>
        </m:acc>
      </m:oMath>
      <w:r>
        <w:rPr>
          <w:sz w:val="22"/>
          <w:szCs w:val="22"/>
        </w:rPr>
        <w:t>) remains at a fixed level when we vary phosphorous availability in soil (</w:t>
      </w:r>
      <w:r>
        <w:rPr>
          <w:i/>
          <w:iCs/>
          <w:sz w:val="22"/>
          <w:szCs w:val="22"/>
        </w:rPr>
        <w:t>P</w:t>
      </w:r>
      <w:r>
        <w:rPr>
          <w:i/>
          <w:iCs/>
          <w:sz w:val="22"/>
          <w:szCs w:val="22"/>
          <w:vertAlign w:val="subscript"/>
        </w:rPr>
        <w:t>s</w:t>
      </w:r>
      <w:r>
        <w:rPr>
          <w:sz w:val="22"/>
          <w:szCs w:val="22"/>
        </w:rPr>
        <w:t xml:space="preserve">). </w:t>
      </w:r>
      <w:r w:rsidRPr="00CF1C27">
        <w:rPr>
          <w:sz w:val="22"/>
          <w:szCs w:val="22"/>
          <w:rPrChange w:id="1022" w:author="Tom" w:date="2019-07-01T19:05:00Z">
            <w:rPr>
              <w:i/>
              <w:sz w:val="22"/>
              <w:szCs w:val="22"/>
            </w:rPr>
          </w:rPrChange>
        </w:rPr>
        <w:t>(H)</w:t>
      </w:r>
      <w:r>
        <w:rPr>
          <w:sz w:val="22"/>
          <w:szCs w:val="22"/>
        </w:rPr>
        <w:t xml:space="preserve"> Equilibrium value for mutualist (</w:t>
      </w:r>
      <m:oMath>
        <m:acc>
          <m:accPr>
            <m:chr m:val="^"/>
            <m:ctrlPr>
              <w:del w:id="1023" w:author="Tom" w:date="2019-04-15T22:04:00Z">
                <w:rPr>
                  <w:rFonts w:ascii="Cambria Math" w:hAnsi="Cambria Math"/>
                </w:rPr>
              </w:del>
            </m:ctrlPr>
          </m:accPr>
          <m:e>
            <m:r>
              <w:del w:id="1024" w:author="Tom" w:date="2019-04-15T22:04:00Z">
                <w:rPr>
                  <w:rFonts w:ascii="Cambria Math" w:hAnsi="Cambria Math"/>
                </w:rPr>
                <m:t>M</m:t>
              </w:del>
            </m:r>
          </m:e>
        </m:acc>
        <m:acc>
          <m:accPr>
            <m:ctrlPr>
              <w:ins w:id="1025" w:author="Tom" w:date="2019-04-15T22:04:00Z">
                <w:rPr>
                  <w:rFonts w:ascii="Cambria Math" w:hAnsi="Cambria Math"/>
                  <w:i/>
                </w:rPr>
              </w:ins>
            </m:ctrlPr>
          </m:accPr>
          <m:e>
            <m:r>
              <w:ins w:id="1026" w:author="Tom" w:date="2019-04-15T22:04:00Z">
                <w:rPr>
                  <w:rFonts w:ascii="Cambria Math" w:hAnsi="Cambria Math"/>
                </w:rPr>
                <m:t>M</m:t>
              </w:ins>
            </m:r>
          </m:e>
        </m:acc>
      </m:oMath>
      <w:r>
        <w:t>) decreases as plant can avail phosphorous directly from soil and so does not depend upon the symbionts much, whereas equilibrium value for non-mutualist (</w:t>
      </w:r>
      <m:oMath>
        <m:acc>
          <m:accPr>
            <m:chr m:val="^"/>
            <m:ctrlPr>
              <w:del w:id="1027" w:author="Tom" w:date="2019-04-15T22:05:00Z">
                <w:rPr>
                  <w:rFonts w:ascii="Cambria Math" w:hAnsi="Cambria Math"/>
                </w:rPr>
              </w:del>
            </m:ctrlPr>
          </m:accPr>
          <m:e>
            <m:r>
              <w:del w:id="1028" w:author="Tom" w:date="2019-04-15T22:05:00Z">
                <w:rPr>
                  <w:rFonts w:ascii="Cambria Math" w:hAnsi="Cambria Math"/>
                </w:rPr>
                <m:t>N</m:t>
              </w:del>
            </m:r>
          </m:e>
        </m:acc>
        <m:acc>
          <m:accPr>
            <m:ctrlPr>
              <w:ins w:id="1029" w:author="Tom" w:date="2019-04-15T22:05:00Z">
                <w:rPr>
                  <w:rFonts w:ascii="Cambria Math" w:hAnsi="Cambria Math"/>
                  <w:i/>
                </w:rPr>
              </w:ins>
            </m:ctrlPr>
          </m:accPr>
          <m:e>
            <m:r>
              <w:ins w:id="1030" w:author="Tom" w:date="2019-04-15T22:05:00Z">
                <w:rPr>
                  <w:rFonts w:ascii="Cambria Math" w:hAnsi="Cambria Math"/>
                </w:rPr>
                <m:t>N</m:t>
              </w:ins>
            </m:r>
          </m:e>
        </m:acc>
      </m:oMath>
      <w:r>
        <w:t>) increases with soil-phosphorous as it gets same level of resources as that of mutualist without paying any cost of mutualism (</w:t>
      </w:r>
      <w:r>
        <w:rPr>
          <w:i/>
        </w:rPr>
        <w:t>s</w:t>
      </w:r>
      <w:r>
        <w:t>).</w:t>
      </w:r>
      <w:r>
        <w:rPr>
          <w:sz w:val="22"/>
          <w:szCs w:val="22"/>
        </w:rPr>
        <w:t xml:space="preserve"> As a result proportion of mutualism at equilibrium (</w:t>
      </w:r>
      <m:oMath>
        <m:acc>
          <m:accPr>
            <m:chr m:val="^"/>
            <m:ctrlPr>
              <w:del w:id="1031" w:author="Tom" w:date="2019-04-15T22:05:00Z">
                <w:rPr>
                  <w:rFonts w:ascii="Cambria Math" w:hAnsi="Cambria Math"/>
                </w:rPr>
              </w:del>
            </m:ctrlPr>
          </m:accPr>
          <m:e>
            <m:sSub>
              <m:sSubPr>
                <m:ctrlPr>
                  <w:del w:id="1032" w:author="Tom" w:date="2019-04-15T22:05:00Z">
                    <w:rPr>
                      <w:rFonts w:ascii="Cambria Math" w:hAnsi="Cambria Math"/>
                    </w:rPr>
                  </w:del>
                </m:ctrlPr>
              </m:sSubPr>
              <m:e>
                <m:r>
                  <w:del w:id="1033" w:author="Tom" w:date="2019-04-15T22:05:00Z">
                    <w:rPr>
                      <w:rFonts w:ascii="Cambria Math" w:hAnsi="Cambria Math"/>
                    </w:rPr>
                    <m:t>P</m:t>
                  </w:del>
                </m:r>
              </m:e>
              <m:sub>
                <m:r>
                  <w:del w:id="1034" w:author="Tom" w:date="2019-04-15T22:05:00Z">
                    <w:rPr>
                      <w:rFonts w:ascii="Cambria Math" w:hAnsi="Cambria Math"/>
                    </w:rPr>
                    <m:t>m</m:t>
                  </w:del>
                </m:r>
              </m:sub>
            </m:sSub>
          </m:e>
        </m:acc>
        <m:acc>
          <m:accPr>
            <m:ctrlPr>
              <w:ins w:id="1035" w:author="Tom" w:date="2019-04-15T22:05:00Z">
                <w:rPr>
                  <w:rFonts w:ascii="Cambria Math" w:hAnsi="Cambria Math"/>
                  <w:i/>
                </w:rPr>
              </w:ins>
            </m:ctrlPr>
          </m:accPr>
          <m:e>
            <m:sSub>
              <m:sSubPr>
                <m:ctrlPr>
                  <w:ins w:id="1036" w:author="Tom" w:date="2019-04-15T22:05:00Z">
                    <w:rPr>
                      <w:rFonts w:ascii="Cambria Math" w:hAnsi="Cambria Math"/>
                      <w:i/>
                    </w:rPr>
                  </w:ins>
                </m:ctrlPr>
              </m:sSubPr>
              <m:e>
                <m:r>
                  <w:ins w:id="1037" w:author="Tom" w:date="2019-04-15T22:05:00Z">
                    <w:rPr>
                      <w:rFonts w:ascii="Cambria Math" w:hAnsi="Cambria Math"/>
                    </w:rPr>
                    <m:t>P</m:t>
                  </w:ins>
                </m:r>
              </m:e>
              <m:sub>
                <m:r>
                  <w:ins w:id="1038" w:author="Tom" w:date="2019-04-15T22:05:00Z">
                    <w:rPr>
                      <w:rFonts w:ascii="Cambria Math" w:hAnsi="Cambria Math"/>
                    </w:rPr>
                    <m:t>m</m:t>
                  </w:ins>
                </m:r>
              </m:sub>
            </m:sSub>
          </m:e>
        </m:acc>
        <m:r>
          <w:rPr>
            <w:rFonts w:ascii="Cambria Math" w:hAnsi="Cambria Math"/>
          </w:rPr>
          <m:t>=</m:t>
        </m:r>
        <m:f>
          <m:fPr>
            <m:ctrlPr>
              <w:rPr>
                <w:rFonts w:ascii="Cambria Math" w:hAnsi="Cambria Math"/>
              </w:rPr>
            </m:ctrlPr>
          </m:fPr>
          <m:num>
            <m:acc>
              <m:accPr>
                <m:chr m:val="^"/>
                <m:ctrlPr>
                  <w:del w:id="1039" w:author="Tom" w:date="2019-04-15T22:05:00Z">
                    <w:rPr>
                      <w:rFonts w:ascii="Cambria Math" w:hAnsi="Cambria Math"/>
                    </w:rPr>
                  </w:del>
                </m:ctrlPr>
              </m:accPr>
              <m:e>
                <m:r>
                  <w:del w:id="1040" w:author="Tom" w:date="2019-04-15T22:05:00Z">
                    <w:rPr>
                      <w:rFonts w:ascii="Cambria Math" w:hAnsi="Cambria Math"/>
                    </w:rPr>
                    <m:t>M</m:t>
                  </w:del>
                </m:r>
              </m:e>
            </m:acc>
            <m:acc>
              <m:accPr>
                <m:ctrlPr>
                  <w:ins w:id="1041" w:author="Tom" w:date="2019-04-15T22:05:00Z">
                    <w:rPr>
                      <w:rFonts w:ascii="Cambria Math" w:hAnsi="Cambria Math"/>
                      <w:i/>
                    </w:rPr>
                  </w:ins>
                </m:ctrlPr>
              </m:accPr>
              <m:e>
                <m:r>
                  <w:ins w:id="1042" w:author="Tom" w:date="2019-04-15T22:05:00Z">
                    <w:rPr>
                      <w:rFonts w:ascii="Cambria Math" w:hAnsi="Cambria Math"/>
                    </w:rPr>
                    <m:t>M</m:t>
                  </w:ins>
                </m:r>
              </m:e>
            </m:acc>
          </m:num>
          <m:den>
            <m:acc>
              <m:accPr>
                <m:chr m:val="^"/>
                <m:ctrlPr>
                  <w:del w:id="1043" w:author="Tom" w:date="2019-04-15T22:05:00Z">
                    <w:rPr>
                      <w:rFonts w:ascii="Cambria Math" w:hAnsi="Cambria Math"/>
                    </w:rPr>
                  </w:del>
                </m:ctrlPr>
              </m:accPr>
              <m:e>
                <m:r>
                  <w:del w:id="1044" w:author="Tom" w:date="2019-04-15T22:05:00Z">
                    <w:rPr>
                      <w:rFonts w:ascii="Cambria Math" w:hAnsi="Cambria Math"/>
                    </w:rPr>
                    <m:t>M</m:t>
                  </w:del>
                </m:r>
              </m:e>
            </m:acc>
            <m:acc>
              <m:accPr>
                <m:ctrlPr>
                  <w:ins w:id="1045" w:author="Tom" w:date="2019-04-15T22:05:00Z">
                    <w:rPr>
                      <w:rFonts w:ascii="Cambria Math" w:hAnsi="Cambria Math"/>
                      <w:i/>
                    </w:rPr>
                  </w:ins>
                </m:ctrlPr>
              </m:accPr>
              <m:e>
                <m:r>
                  <w:ins w:id="1046" w:author="Tom" w:date="2019-04-15T22:05:00Z">
                    <w:rPr>
                      <w:rFonts w:ascii="Cambria Math" w:hAnsi="Cambria Math"/>
                    </w:rPr>
                    <m:t>M</m:t>
                  </w:ins>
                </m:r>
              </m:e>
            </m:acc>
            <m:r>
              <w:rPr>
                <w:rFonts w:ascii="Cambria Math" w:hAnsi="Cambria Math"/>
              </w:rPr>
              <m:t>+</m:t>
            </m:r>
            <m:acc>
              <m:accPr>
                <m:chr m:val="^"/>
                <m:ctrlPr>
                  <w:del w:id="1047" w:author="Tom" w:date="2019-04-15T22:05:00Z">
                    <w:rPr>
                      <w:rFonts w:ascii="Cambria Math" w:hAnsi="Cambria Math"/>
                    </w:rPr>
                  </w:del>
                </m:ctrlPr>
              </m:accPr>
              <m:e>
                <m:r>
                  <w:del w:id="1048" w:author="Tom" w:date="2019-04-15T22:05:00Z">
                    <w:rPr>
                      <w:rFonts w:ascii="Cambria Math" w:hAnsi="Cambria Math"/>
                    </w:rPr>
                    <m:t>N</m:t>
                  </w:del>
                </m:r>
              </m:e>
            </m:acc>
            <m:acc>
              <m:accPr>
                <m:ctrlPr>
                  <w:ins w:id="1049" w:author="Tom" w:date="2019-04-15T22:05:00Z">
                    <w:rPr>
                      <w:rFonts w:ascii="Cambria Math" w:hAnsi="Cambria Math"/>
                      <w:i/>
                    </w:rPr>
                  </w:ins>
                </m:ctrlPr>
              </m:accPr>
              <m:e>
                <m:r>
                  <w:ins w:id="1050" w:author="Tom" w:date="2019-04-15T22:05:00Z">
                    <w:rPr>
                      <w:rFonts w:ascii="Cambria Math" w:hAnsi="Cambria Math"/>
                    </w:rPr>
                    <m:t>N</m:t>
                  </w:ins>
                </m:r>
              </m:e>
            </m:acc>
          </m:den>
        </m:f>
      </m:oMath>
      <w:r>
        <w:rPr>
          <w:sz w:val="22"/>
          <w:szCs w:val="22"/>
        </w:rPr>
        <w:t xml:space="preserve">) decreases with soil-phosphorous level. </w:t>
      </w:r>
      <w:r w:rsidRPr="00CF1C27">
        <w:rPr>
          <w:sz w:val="22"/>
          <w:szCs w:val="22"/>
          <w:rPrChange w:id="1051" w:author="Tom" w:date="2019-07-01T19:05:00Z">
            <w:rPr>
              <w:i/>
              <w:sz w:val="22"/>
              <w:szCs w:val="22"/>
            </w:rPr>
          </w:rPrChange>
        </w:rPr>
        <w:t>(I)</w:t>
      </w:r>
      <w:r>
        <w:rPr>
          <w:sz w:val="22"/>
          <w:szCs w:val="22"/>
        </w:rPr>
        <w:t xml:space="preserve"> With </w:t>
      </w:r>
      <w:r>
        <w:rPr>
          <w:i/>
          <w:sz w:val="22"/>
          <w:szCs w:val="22"/>
        </w:rPr>
        <w:t>P</w:t>
      </w:r>
      <w:r>
        <w:rPr>
          <w:i/>
          <w:sz w:val="22"/>
          <w:szCs w:val="22"/>
          <w:vertAlign w:val="subscript"/>
        </w:rPr>
        <w:t>s</w:t>
      </w:r>
      <w:r>
        <w:rPr>
          <w:i/>
          <w:sz w:val="22"/>
          <w:szCs w:val="22"/>
        </w:rPr>
        <w:t xml:space="preserve"> = 0.3</w:t>
      </w:r>
      <w:r>
        <w:rPr>
          <w:sz w:val="22"/>
          <w:szCs w:val="22"/>
        </w:rPr>
        <w:t xml:space="preserve">,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xml:space="preserve">= 5 </w:t>
      </w:r>
      <w:r>
        <w:rPr>
          <w:sz w:val="22"/>
          <w:szCs w:val="22"/>
        </w:rPr>
        <w:t>and other parameters as mentioned earlier</w:t>
      </w:r>
      <w:ins w:id="1052" w:author="Tom" w:date="2019-04-16T14:34:00Z">
        <w:r w:rsidR="007635B4">
          <w:rPr>
            <w:sz w:val="22"/>
            <w:szCs w:val="22"/>
          </w:rPr>
          <w:t>,</w:t>
        </w:r>
      </w:ins>
      <w:r>
        <w:rPr>
          <w:sz w:val="22"/>
          <w:szCs w:val="22"/>
        </w:rPr>
        <w:t xml:space="preserve"> equilibrium value for mutualist (</w:t>
      </w:r>
      <m:oMath>
        <m:acc>
          <m:accPr>
            <m:chr m:val="^"/>
            <m:ctrlPr>
              <w:del w:id="1053" w:author="Tom" w:date="2019-04-15T22:05:00Z">
                <w:rPr>
                  <w:rFonts w:ascii="Cambria Math" w:hAnsi="Cambria Math"/>
                </w:rPr>
              </w:del>
            </m:ctrlPr>
          </m:accPr>
          <m:e>
            <m:r>
              <w:del w:id="1054" w:author="Tom" w:date="2019-04-15T22:05:00Z">
                <w:rPr>
                  <w:rFonts w:ascii="Cambria Math" w:hAnsi="Cambria Math"/>
                </w:rPr>
                <m:t>M</m:t>
              </w:del>
            </m:r>
          </m:e>
        </m:acc>
        <m:acc>
          <m:accPr>
            <m:ctrlPr>
              <w:ins w:id="1055" w:author="Tom" w:date="2019-04-15T22:06:00Z">
                <w:rPr>
                  <w:rFonts w:ascii="Cambria Math" w:hAnsi="Cambria Math"/>
                  <w:i/>
                </w:rPr>
              </w:ins>
            </m:ctrlPr>
          </m:accPr>
          <m:e>
            <m:r>
              <w:ins w:id="1056" w:author="Tom" w:date="2019-04-15T22:06:00Z">
                <w:rPr>
                  <w:rFonts w:ascii="Cambria Math" w:hAnsi="Cambria Math"/>
                </w:rPr>
                <m:t>M</m:t>
              </w:ins>
            </m:r>
          </m:e>
        </m:acc>
      </m:oMath>
      <w:r>
        <w:t xml:space="preserve">) initially decreases but then increases as fidelity </w:t>
      </w:r>
      <w:r>
        <w:rPr>
          <w:i/>
          <w:sz w:val="22"/>
          <w:szCs w:val="22"/>
        </w:rPr>
        <w:t xml:space="preserve">(f) </w:t>
      </w:r>
      <w:r>
        <w:t xml:space="preserve">approaches its maximum value </w:t>
      </w:r>
      <w:r>
        <w:rPr>
          <w:i/>
          <w:sz w:val="22"/>
          <w:szCs w:val="22"/>
        </w:rPr>
        <w:t>f</w:t>
      </w:r>
      <w:r>
        <w:rPr>
          <w:i/>
          <w:sz w:val="22"/>
          <w:szCs w:val="22"/>
          <w:vertAlign w:val="subscript"/>
        </w:rPr>
        <w:t>max</w:t>
      </w:r>
      <w:ins w:id="1057" w:author="Tom" w:date="2019-04-15T23:21:00Z">
        <w:r w:rsidR="00880323">
          <w:rPr>
            <w:i/>
            <w:sz w:val="22"/>
            <w:szCs w:val="22"/>
            <w:vertAlign w:val="subscript"/>
          </w:rPr>
          <w:t xml:space="preserve"> </w:t>
        </w:r>
        <w:r w:rsidR="00880323">
          <w:rPr>
            <w:i/>
            <w:sz w:val="22"/>
            <w:szCs w:val="22"/>
          </w:rPr>
          <w:t>(~0.84)</w:t>
        </w:r>
      </w:ins>
      <w:r>
        <w:t xml:space="preserve">, so </w:t>
      </w:r>
      <w:r>
        <w:rPr>
          <w:sz w:val="22"/>
          <w:szCs w:val="22"/>
        </w:rPr>
        <w:t xml:space="preserve"> </w:t>
      </w:r>
      <m:oMath>
        <m:acc>
          <m:accPr>
            <m:chr m:val="^"/>
            <m:ctrlPr>
              <w:del w:id="1058" w:author="Tom" w:date="2019-04-15T22:06:00Z">
                <w:rPr>
                  <w:rFonts w:ascii="Cambria Math" w:hAnsi="Cambria Math"/>
                </w:rPr>
              </w:del>
            </m:ctrlPr>
          </m:accPr>
          <m:e>
            <m:sSub>
              <m:sSubPr>
                <m:ctrlPr>
                  <w:del w:id="1059" w:author="Tom" w:date="2019-04-15T22:06:00Z">
                    <w:rPr>
                      <w:rFonts w:ascii="Cambria Math" w:hAnsi="Cambria Math"/>
                    </w:rPr>
                  </w:del>
                </m:ctrlPr>
              </m:sSubPr>
              <m:e>
                <m:r>
                  <w:del w:id="1060" w:author="Tom" w:date="2019-04-15T22:06:00Z">
                    <w:rPr>
                      <w:rFonts w:ascii="Cambria Math" w:hAnsi="Cambria Math"/>
                    </w:rPr>
                    <m:t>P</m:t>
                  </w:del>
                </m:r>
              </m:e>
              <m:sub>
                <m:r>
                  <w:del w:id="1061" w:author="Tom" w:date="2019-04-15T22:06:00Z">
                    <w:rPr>
                      <w:rFonts w:ascii="Cambria Math" w:hAnsi="Cambria Math"/>
                    </w:rPr>
                    <m:t>m</m:t>
                  </w:del>
                </m:r>
              </m:sub>
            </m:sSub>
          </m:e>
        </m:acc>
        <m:acc>
          <m:accPr>
            <m:ctrlPr>
              <w:ins w:id="1062" w:author="Tom" w:date="2019-04-15T22:06:00Z">
                <w:rPr>
                  <w:rFonts w:ascii="Cambria Math" w:hAnsi="Cambria Math"/>
                  <w:i/>
                </w:rPr>
              </w:ins>
            </m:ctrlPr>
          </m:accPr>
          <m:e>
            <m:sSub>
              <m:sSubPr>
                <m:ctrlPr>
                  <w:ins w:id="1063" w:author="Tom" w:date="2019-04-15T22:06:00Z">
                    <w:rPr>
                      <w:rFonts w:ascii="Cambria Math" w:hAnsi="Cambria Math"/>
                      <w:i/>
                    </w:rPr>
                  </w:ins>
                </m:ctrlPr>
              </m:sSubPr>
              <m:e>
                <m:r>
                  <w:ins w:id="1064" w:author="Tom" w:date="2019-04-15T22:06:00Z">
                    <w:rPr>
                      <w:rFonts w:ascii="Cambria Math" w:hAnsi="Cambria Math"/>
                    </w:rPr>
                    <m:t>P</m:t>
                  </w:ins>
                </m:r>
              </m:e>
              <m:sub>
                <m:r>
                  <w:ins w:id="1065" w:author="Tom" w:date="2019-04-15T22:06:00Z">
                    <w:rPr>
                      <w:rFonts w:ascii="Cambria Math" w:hAnsi="Cambria Math"/>
                    </w:rPr>
                    <m:t>m</m:t>
                  </w:ins>
                </m:r>
              </m:sub>
            </m:sSub>
          </m:e>
        </m:acc>
        <m:r>
          <w:del w:id="1066" w:author="Tom" w:date="2019-04-15T23:19:00Z">
            <m:rPr>
              <m:sty m:val="p"/>
            </m:rPr>
            <w:rPr>
              <w:rFonts w:ascii="Cambria Math" w:hAnsi="Cambria Math"/>
              <w:sz w:val="22"/>
              <w:szCs w:val="22"/>
            </w:rPr>
            <m:t xml:space="preserve">  reaches to</m:t>
          </w:del>
        </m:r>
      </m:oMath>
      <w:r>
        <w:rPr>
          <w:sz w:val="22"/>
          <w:szCs w:val="22"/>
        </w:rPr>
        <w:t xml:space="preserve"> </w:t>
      </w:r>
      <w:ins w:id="1067" w:author="Tom" w:date="2019-04-15T23:20:00Z">
        <w:r w:rsidR="00880323" w:rsidRPr="00880323">
          <w:rPr>
            <w:sz w:val="22"/>
            <w:szCs w:val="22"/>
            <w:rPrChange w:id="1068" w:author="Tom" w:date="2019-04-15T23:20:00Z">
              <w:rPr>
                <w:i/>
                <w:sz w:val="22"/>
                <w:szCs w:val="22"/>
              </w:rPr>
            </w:rPrChange>
          </w:rPr>
          <w:t>approaches to 1</w:t>
        </w:r>
      </w:ins>
      <w:del w:id="1069" w:author="Tom" w:date="2019-04-15T23:20:00Z">
        <w:r w:rsidRPr="00880323" w:rsidDel="00880323">
          <w:rPr>
            <w:sz w:val="22"/>
            <w:szCs w:val="22"/>
            <w:rPrChange w:id="1070" w:author="Tom" w:date="2019-04-15T23:20:00Z">
              <w:rPr>
                <w:i/>
                <w:sz w:val="22"/>
                <w:szCs w:val="22"/>
              </w:rPr>
            </w:rPrChange>
          </w:rPr>
          <w:delText>1</w:delText>
        </w:r>
      </w:del>
      <w:r>
        <w:rPr>
          <w:sz w:val="22"/>
          <w:szCs w:val="22"/>
        </w:rPr>
        <w:t xml:space="preserve"> as </w:t>
      </w:r>
      <m:oMath>
        <m:acc>
          <m:accPr>
            <m:ctrlPr>
              <w:ins w:id="1071" w:author="Tom" w:date="2019-04-15T23:21:00Z">
                <w:rPr>
                  <w:rFonts w:ascii="Cambria Math" w:hAnsi="Cambria Math"/>
                  <w:i/>
                </w:rPr>
              </w:ins>
            </m:ctrlPr>
          </m:accPr>
          <m:e>
            <m:r>
              <w:ins w:id="1072" w:author="Tom" w:date="2019-04-15T23:21:00Z">
                <w:rPr>
                  <w:rFonts w:ascii="Cambria Math" w:hAnsi="Cambria Math"/>
                </w:rPr>
                <m:t>N</m:t>
              </w:ins>
            </m:r>
          </m:e>
        </m:acc>
      </m:oMath>
      <w:ins w:id="1073" w:author="Tom" w:date="2019-04-15T23:21:00Z">
        <w:r w:rsidR="00880323">
          <w:rPr>
            <w:sz w:val="22"/>
            <w:szCs w:val="22"/>
          </w:rPr>
          <w:t xml:space="preserve"> </w:t>
        </w:r>
      </w:ins>
      <w:ins w:id="1074" w:author="Tom" w:date="2019-04-15T23:23:00Z">
        <w:r w:rsidR="00880323">
          <w:rPr>
            <w:sz w:val="22"/>
            <w:szCs w:val="22"/>
          </w:rPr>
          <w:t xml:space="preserve">becomes rare </w:t>
        </w:r>
      </w:ins>
      <w:del w:id="1075" w:author="Tom" w:date="2019-04-15T23:21:00Z">
        <w:r w:rsidDel="00880323">
          <w:rPr>
            <w:sz w:val="22"/>
            <w:szCs w:val="22"/>
          </w:rPr>
          <w:delText xml:space="preserve">beyond </w:delText>
        </w:r>
        <w:r w:rsidDel="00880323">
          <w:rPr>
            <w:i/>
            <w:sz w:val="22"/>
            <w:szCs w:val="22"/>
          </w:rPr>
          <w:delText>f &gt; f</w:delText>
        </w:r>
        <w:r w:rsidDel="00880323">
          <w:rPr>
            <w:i/>
            <w:sz w:val="22"/>
            <w:szCs w:val="22"/>
            <w:vertAlign w:val="subscript"/>
          </w:rPr>
          <w:delText>max</w:delText>
        </w:r>
        <w:r w:rsidDel="00880323">
          <w:rPr>
            <w:i/>
            <w:sz w:val="22"/>
            <w:szCs w:val="22"/>
          </w:rPr>
          <w:delText>(~0.84)</w:delText>
        </w:r>
        <w:r w:rsidDel="00880323">
          <w:rPr>
            <w:sz w:val="22"/>
            <w:szCs w:val="22"/>
          </w:rPr>
          <w:delText xml:space="preserve"> </w:delText>
        </w:r>
      </w:del>
      <w:del w:id="1076" w:author="Tom" w:date="2019-04-15T23:22:00Z">
        <w:r w:rsidDel="00880323">
          <w:rPr>
            <w:sz w:val="22"/>
            <w:szCs w:val="22"/>
          </w:rPr>
          <w:delText xml:space="preserve">non-mutualist </w:delText>
        </w:r>
      </w:del>
      <m:oMath>
        <m:acc>
          <m:accPr>
            <m:chr m:val="^"/>
            <m:ctrlPr>
              <w:del w:id="1077" w:author="Tom" w:date="2019-04-15T22:06:00Z">
                <w:rPr>
                  <w:rFonts w:ascii="Cambria Math" w:hAnsi="Cambria Math"/>
                </w:rPr>
              </w:del>
            </m:ctrlPr>
          </m:accPr>
          <m:e>
            <m:r>
              <w:del w:id="1078" w:author="Tom" w:date="2019-04-15T22:06:00Z">
                <w:rPr>
                  <w:rFonts w:ascii="Cambria Math" w:hAnsi="Cambria Math"/>
                </w:rPr>
                <m:t>N</m:t>
              </w:del>
            </m:r>
          </m:e>
        </m:acc>
        <m:r>
          <w:del w:id="1079" w:author="Tom" w:date="2019-04-15T23:20:00Z">
            <m:rPr>
              <m:sty m:val="p"/>
            </m:rPr>
            <w:rPr>
              <w:rFonts w:ascii="Cambria Math" w:hAnsi="Cambria Math"/>
              <w:sz w:val="22"/>
              <w:szCs w:val="22"/>
            </w:rPr>
            <m:t xml:space="preserve"> become </m:t>
          </w:del>
        </m:r>
      </m:oMath>
      <w:del w:id="1080" w:author="Tom" w:date="2019-04-15T23:22:00Z">
        <w:r w:rsidDel="00880323">
          <w:rPr>
            <w:sz w:val="22"/>
            <w:szCs w:val="22"/>
          </w:rPr>
          <w:delText xml:space="preserve">extinct </w:delText>
        </w:r>
      </w:del>
      <w:r>
        <w:rPr>
          <w:sz w:val="22"/>
          <w:szCs w:val="22"/>
        </w:rPr>
        <w:t>from the system.</w:t>
      </w:r>
      <w:ins w:id="1081" w:author="Tom" w:date="2019-04-16T14:35:00Z">
        <w:r w:rsidR="00E1567F">
          <w:rPr>
            <w:sz w:val="22"/>
            <w:szCs w:val="22"/>
          </w:rPr>
          <w:t xml:space="preserve"> The equilibrium remains always stable for all possible parameter range whenever both symbionts coexist</w:t>
        </w:r>
      </w:ins>
      <w:ins w:id="1082" w:author="Tom" w:date="2019-04-16T14:36:00Z">
        <w:r w:rsidR="00CF1C27">
          <w:rPr>
            <w:sz w:val="22"/>
            <w:szCs w:val="22"/>
          </w:rPr>
          <w:t xml:space="preserve"> (see Figure</w:t>
        </w:r>
        <w:r w:rsidR="00E1567F">
          <w:rPr>
            <w:sz w:val="22"/>
            <w:szCs w:val="22"/>
          </w:rPr>
          <w:t xml:space="preserve"> </w:t>
        </w:r>
        <w:r w:rsidR="00E1567F" w:rsidRPr="00E1567F">
          <w:rPr>
            <w:i/>
            <w:sz w:val="22"/>
            <w:szCs w:val="22"/>
            <w:rPrChange w:id="1083" w:author="Tom" w:date="2019-04-16T14:36:00Z">
              <w:rPr>
                <w:sz w:val="22"/>
                <w:szCs w:val="22"/>
              </w:rPr>
            </w:rPrChange>
          </w:rPr>
          <w:t>A2</w:t>
        </w:r>
        <w:r w:rsidR="00E1567F">
          <w:rPr>
            <w:sz w:val="22"/>
            <w:szCs w:val="22"/>
          </w:rPr>
          <w:t>)</w:t>
        </w:r>
      </w:ins>
      <w:ins w:id="1084" w:author="Tom" w:date="2019-04-16T14:35:00Z">
        <w:r w:rsidR="00E1567F">
          <w:rPr>
            <w:sz w:val="22"/>
            <w:szCs w:val="22"/>
          </w:rPr>
          <w:t>.</w:t>
        </w:r>
      </w:ins>
    </w:p>
    <w:p w14:paraId="6AC51076" w14:textId="77777777" w:rsidR="00FD3325" w:rsidDel="00264F01" w:rsidRDefault="00A93B8D">
      <w:pPr>
        <w:pStyle w:val="Body"/>
        <w:spacing w:line="480" w:lineRule="auto"/>
        <w:jc w:val="both"/>
        <w:rPr>
          <w:moveFrom w:id="1085" w:author="Tom" w:date="2019-04-17T16:41:00Z"/>
          <w:rFonts w:cs="Times New Roman"/>
        </w:rPr>
      </w:pPr>
      <w:moveFromRangeStart w:id="1086" w:author="Tom" w:date="2019-04-17T16:41:00Z" w:name="move6411723"/>
      <w:moveFrom w:id="1087" w:author="Tom" w:date="2019-04-17T16:41:00Z">
        <w:r w:rsidDel="00264F01">
          <w:rPr>
            <w:rFonts w:cs="Times New Roman"/>
            <w:sz w:val="22"/>
            <w:szCs w:val="22"/>
          </w:rPr>
          <w:t xml:space="preserve">                                                                                                                                                                  </w:t>
        </w:r>
      </w:moveFrom>
    </w:p>
    <w:p w14:paraId="25157E79" w14:textId="77777777" w:rsidR="00FD3325" w:rsidDel="00264F01" w:rsidRDefault="00FD3325">
      <w:pPr>
        <w:pStyle w:val="Body"/>
        <w:spacing w:line="480" w:lineRule="auto"/>
        <w:jc w:val="both"/>
        <w:rPr>
          <w:moveFrom w:id="1088" w:author="Tom" w:date="2019-04-17T16:41:00Z"/>
          <w:rFonts w:cs="Times New Roman"/>
          <w:sz w:val="22"/>
          <w:szCs w:val="22"/>
        </w:rPr>
      </w:pPr>
    </w:p>
    <w:p w14:paraId="44A1A852" w14:textId="77777777" w:rsidR="00FD3325" w:rsidDel="00264F01" w:rsidRDefault="00FD3325">
      <w:pPr>
        <w:pStyle w:val="Body"/>
        <w:spacing w:line="480" w:lineRule="auto"/>
        <w:jc w:val="both"/>
        <w:rPr>
          <w:moveFrom w:id="1089" w:author="Tom" w:date="2019-04-17T16:41:00Z"/>
          <w:rFonts w:cs="Times New Roman"/>
          <w:b/>
          <w:sz w:val="22"/>
          <w:szCs w:val="22"/>
        </w:rPr>
      </w:pPr>
    </w:p>
    <w:p w14:paraId="08C32CC1" w14:textId="77777777" w:rsidR="00FD3325" w:rsidDel="00264F01" w:rsidRDefault="00A93B8D">
      <w:pPr>
        <w:pStyle w:val="Body"/>
        <w:spacing w:line="480" w:lineRule="auto"/>
        <w:jc w:val="both"/>
        <w:rPr>
          <w:moveFrom w:id="1090" w:author="Tom" w:date="2019-04-17T16:41:00Z"/>
          <w:rFonts w:cs="Times New Roman"/>
        </w:rPr>
      </w:pPr>
      <w:moveFrom w:id="1091" w:author="Tom" w:date="2019-04-17T16:41:00Z">
        <w:r w:rsidDel="00264F01">
          <w:rPr>
            <w:rFonts w:cs="Times New Roman"/>
            <w:b/>
            <w:sz w:val="22"/>
            <w:szCs w:val="22"/>
          </w:rPr>
          <w:t>Acknowledgements</w:t>
        </w:r>
      </w:moveFrom>
    </w:p>
    <w:moveFromRangeEnd w:id="1086"/>
    <w:p w14:paraId="4298AF38" w14:textId="77777777" w:rsidR="00FD3325" w:rsidRDefault="00FD3325">
      <w:pPr>
        <w:pStyle w:val="Body"/>
        <w:spacing w:line="480" w:lineRule="auto"/>
        <w:jc w:val="both"/>
        <w:rPr>
          <w:rFonts w:cs="Times New Roman"/>
          <w:b/>
          <w:sz w:val="22"/>
          <w:szCs w:val="22"/>
        </w:rPr>
      </w:pPr>
    </w:p>
    <w:p w14:paraId="7686DFA4" w14:textId="77777777" w:rsidR="00FD3325" w:rsidRDefault="00FD3325">
      <w:pPr>
        <w:pStyle w:val="Body"/>
        <w:spacing w:line="480" w:lineRule="auto"/>
        <w:jc w:val="both"/>
        <w:rPr>
          <w:rFonts w:cs="Times New Roman"/>
          <w:b/>
          <w:sz w:val="22"/>
          <w:szCs w:val="22"/>
        </w:rPr>
      </w:pPr>
    </w:p>
    <w:p w14:paraId="2F3E90CA" w14:textId="77777777" w:rsidR="00FD3325" w:rsidDel="00BB5C1C" w:rsidRDefault="00A93B8D">
      <w:pPr>
        <w:pStyle w:val="Body"/>
        <w:spacing w:line="480" w:lineRule="auto"/>
        <w:jc w:val="both"/>
        <w:rPr>
          <w:moveFrom w:id="1092" w:author="Tom" w:date="2019-04-17T11:49:00Z"/>
          <w:rFonts w:cs="Times New Roman"/>
        </w:rPr>
      </w:pPr>
      <w:moveFromRangeStart w:id="1093" w:author="Tom" w:date="2019-04-17T11:49:00Z" w:name="move6394189"/>
      <w:moveFrom w:id="1094" w:author="Tom" w:date="2019-04-17T11:49:00Z">
        <w:r w:rsidDel="00BB5C1C">
          <w:rPr>
            <w:rFonts w:cs="Times New Roman"/>
            <w:b/>
            <w:sz w:val="22"/>
            <w:szCs w:val="22"/>
          </w:rPr>
          <w:lastRenderedPageBreak/>
          <w:t>Literature Cited</w:t>
        </w:r>
      </w:moveFrom>
    </w:p>
    <w:moveFromRangeEnd w:id="1093"/>
    <w:p w14:paraId="0E4552C1" w14:textId="77777777" w:rsidR="00FD3325" w:rsidRDefault="00A93B8D">
      <w:pPr>
        <w:widowControl w:val="0"/>
        <w:spacing w:line="480" w:lineRule="auto"/>
        <w:ind w:left="480" w:hanging="480"/>
        <w:jc w:val="both"/>
        <w:rPr>
          <w:sz w:val="22"/>
          <w:szCs w:val="22"/>
        </w:rPr>
      </w:pPr>
      <w:r>
        <w:br w:type="page"/>
      </w:r>
    </w:p>
    <w:p w14:paraId="14846087" w14:textId="77777777" w:rsidR="00FD3325" w:rsidRDefault="00A93B8D">
      <w:pPr>
        <w:pStyle w:val="Body"/>
        <w:spacing w:line="480" w:lineRule="auto"/>
        <w:jc w:val="both"/>
        <w:rPr>
          <w:rFonts w:cs="Times New Roman"/>
          <w:b/>
          <w:sz w:val="22"/>
          <w:szCs w:val="22"/>
        </w:rPr>
      </w:pPr>
      <w:r>
        <w:rPr>
          <w:rFonts w:cs="Times New Roman"/>
          <w:b/>
          <w:sz w:val="22"/>
          <w:szCs w:val="22"/>
        </w:rPr>
        <w:lastRenderedPageBreak/>
        <w:t>Appendix:</w:t>
      </w:r>
    </w:p>
    <w:p w14:paraId="3577C72D" w14:textId="77777777" w:rsidR="00FD3325" w:rsidRDefault="00A93B8D">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14:paraId="4F20E2A9" w14:textId="77777777" w:rsidR="00FD3325" w:rsidRDefault="00A93B8D">
      <w:pPr>
        <w:pStyle w:val="Body"/>
        <w:spacing w:line="480" w:lineRule="auto"/>
        <w:jc w:val="both"/>
        <w:rPr>
          <w:rFonts w:cs="Times New Roman"/>
          <w:sz w:val="22"/>
          <w:szCs w:val="22"/>
        </w:rPr>
      </w:pPr>
      <w:r>
        <w:rPr>
          <w:rFonts w:cs="Times New Roman"/>
          <w:sz w:val="22"/>
          <w:szCs w:val="22"/>
        </w:rPr>
        <w:t xml:space="preserve">Solving Equations (5) to (8), we get equilibrium solutions for allocated carbon </w:t>
      </w:r>
      <w:r>
        <w:rPr>
          <w:sz w:val="22"/>
          <w:szCs w:val="22"/>
        </w:rPr>
        <w:t>(</w:t>
      </w:r>
      <m:oMath>
        <m:acc>
          <m:accPr>
            <m:chr m:val="^"/>
            <m:ctrlPr>
              <w:del w:id="1095" w:author="Tom" w:date="2019-04-15T22:06:00Z">
                <w:rPr>
                  <w:rFonts w:ascii="Cambria Math" w:hAnsi="Cambria Math"/>
                </w:rPr>
              </w:del>
            </m:ctrlPr>
          </m:accPr>
          <m:e>
            <m:sSub>
              <m:sSubPr>
                <m:ctrlPr>
                  <w:del w:id="1096" w:author="Tom" w:date="2019-04-15T22:06:00Z">
                    <w:rPr>
                      <w:rFonts w:ascii="Cambria Math" w:hAnsi="Cambria Math"/>
                    </w:rPr>
                  </w:del>
                </m:ctrlPr>
              </m:sSubPr>
              <m:e>
                <m:r>
                  <w:del w:id="1097" w:author="Tom" w:date="2019-04-15T22:06:00Z">
                    <w:rPr>
                      <w:rFonts w:ascii="Cambria Math" w:hAnsi="Cambria Math"/>
                    </w:rPr>
                    <m:t>C</m:t>
                  </w:del>
                </m:r>
              </m:e>
              <m:sub>
                <m:r>
                  <w:del w:id="1098" w:author="Tom" w:date="2019-04-15T22:06:00Z">
                    <w:rPr>
                      <w:rFonts w:ascii="Cambria Math" w:hAnsi="Cambria Math"/>
                    </w:rPr>
                    <m:t>a</m:t>
                  </w:del>
                </m:r>
              </m:sub>
            </m:sSub>
          </m:e>
        </m:acc>
        <m:acc>
          <m:accPr>
            <m:ctrlPr>
              <w:ins w:id="1099" w:author="Tom" w:date="2019-04-15T22:06:00Z">
                <w:rPr>
                  <w:rFonts w:ascii="Cambria Math" w:hAnsi="Cambria Math" w:cs="Times New Roman"/>
                  <w:i/>
                  <w:color w:val="00000A"/>
                </w:rPr>
              </w:ins>
            </m:ctrlPr>
          </m:accPr>
          <m:e>
            <m:sSub>
              <m:sSubPr>
                <m:ctrlPr>
                  <w:ins w:id="1100" w:author="Tom" w:date="2019-04-15T22:07:00Z">
                    <w:rPr>
                      <w:rFonts w:ascii="Cambria Math" w:hAnsi="Cambria Math"/>
                      <w:i/>
                    </w:rPr>
                  </w:ins>
                </m:ctrlPr>
              </m:sSubPr>
              <m:e>
                <m:r>
                  <w:ins w:id="1101" w:author="Tom" w:date="2019-04-15T22:07:00Z">
                    <w:rPr>
                      <w:rFonts w:ascii="Cambria Math" w:hAnsi="Cambria Math"/>
                    </w:rPr>
                    <m:t>C</m:t>
                  </w:ins>
                </m:r>
              </m:e>
              <m:sub>
                <m:r>
                  <w:ins w:id="1102" w:author="Tom" w:date="2019-04-15T22:07:00Z">
                    <w:rPr>
                      <w:rFonts w:ascii="Cambria Math" w:hAnsi="Cambria Math"/>
                    </w:rPr>
                    <m:t>a</m:t>
                  </w:ins>
                </m:r>
              </m:sub>
            </m:sSub>
          </m:e>
        </m:acc>
      </m:oMath>
      <w:r>
        <w:rPr>
          <w:sz w:val="22"/>
          <w:szCs w:val="22"/>
        </w:rPr>
        <w:t>)</w:t>
      </w:r>
      <w:r>
        <w:rPr>
          <w:rFonts w:cs="Times New Roman"/>
          <w:sz w:val="22"/>
          <w:szCs w:val="22"/>
        </w:rPr>
        <w:t xml:space="preserve">, construction carbon </w:t>
      </w:r>
      <w:r>
        <w:rPr>
          <w:sz w:val="22"/>
          <w:szCs w:val="22"/>
        </w:rPr>
        <w:t>(</w:t>
      </w:r>
      <m:oMath>
        <m:acc>
          <m:accPr>
            <m:ctrlPr>
              <w:ins w:id="1103" w:author="Tom" w:date="2019-04-15T22:07:00Z">
                <w:rPr>
                  <w:rFonts w:ascii="Cambria Math" w:hAnsi="Cambria Math" w:cs="Times New Roman"/>
                  <w:i/>
                  <w:color w:val="00000A"/>
                </w:rPr>
              </w:ins>
            </m:ctrlPr>
          </m:accPr>
          <m:e>
            <m:sSub>
              <m:sSubPr>
                <m:ctrlPr>
                  <w:ins w:id="1104" w:author="Tom" w:date="2019-04-15T22:07:00Z">
                    <w:rPr>
                      <w:rFonts w:ascii="Cambria Math" w:hAnsi="Cambria Math"/>
                      <w:i/>
                    </w:rPr>
                  </w:ins>
                </m:ctrlPr>
              </m:sSubPr>
              <m:e>
                <m:r>
                  <w:ins w:id="1105" w:author="Tom" w:date="2019-04-15T22:07:00Z">
                    <w:rPr>
                      <w:rFonts w:ascii="Cambria Math" w:hAnsi="Cambria Math"/>
                    </w:rPr>
                    <m:t>C</m:t>
                  </w:ins>
                </m:r>
              </m:e>
              <m:sub>
                <m:r>
                  <w:ins w:id="1106" w:author="Tom" w:date="2019-04-15T22:07:00Z">
                    <w:rPr>
                      <w:rFonts w:ascii="Cambria Math" w:hAnsi="Cambria Math"/>
                    </w:rPr>
                    <m:t>c</m:t>
                  </w:ins>
                </m:r>
              </m:sub>
            </m:sSub>
          </m:e>
        </m:acc>
        <m:acc>
          <m:accPr>
            <m:chr m:val="^"/>
            <m:ctrlPr>
              <w:del w:id="1107" w:author="Tom" w:date="2019-04-15T22:07:00Z">
                <w:rPr>
                  <w:rFonts w:ascii="Cambria Math" w:hAnsi="Cambria Math"/>
                </w:rPr>
              </w:del>
            </m:ctrlPr>
          </m:accPr>
          <m:e>
            <m:sSub>
              <m:sSubPr>
                <m:ctrlPr>
                  <w:del w:id="1108" w:author="Tom" w:date="2019-04-15T22:07:00Z">
                    <w:rPr>
                      <w:rFonts w:ascii="Cambria Math" w:hAnsi="Cambria Math"/>
                    </w:rPr>
                  </w:del>
                </m:ctrlPr>
              </m:sSubPr>
              <m:e>
                <m:r>
                  <w:del w:id="1109" w:author="Tom" w:date="2019-04-15T22:07:00Z">
                    <w:rPr>
                      <w:rFonts w:ascii="Cambria Math" w:hAnsi="Cambria Math"/>
                    </w:rPr>
                    <m:t>C</m:t>
                  </w:del>
                </m:r>
              </m:e>
              <m:sub>
                <m:r>
                  <w:del w:id="1110" w:author="Tom" w:date="2019-04-15T22:07:00Z">
                    <w:rPr>
                      <w:rFonts w:ascii="Cambria Math" w:hAnsi="Cambria Math"/>
                    </w:rPr>
                    <m:t>c</m:t>
                  </w:del>
                </m:r>
              </m:sub>
            </m:sSub>
          </m:e>
        </m:acc>
      </m:oMath>
      <w:r>
        <w:rPr>
          <w:sz w:val="22"/>
          <w:szCs w:val="22"/>
        </w:rPr>
        <w:t>)</w:t>
      </w:r>
      <w:r>
        <w:rPr>
          <w:rFonts w:cs="Times New Roman"/>
          <w:sz w:val="22"/>
          <w:szCs w:val="22"/>
        </w:rPr>
        <w:t xml:space="preserve">, mutualist </w:t>
      </w:r>
      <w:r>
        <w:rPr>
          <w:sz w:val="22"/>
          <w:szCs w:val="22"/>
        </w:rPr>
        <w:t>(</w:t>
      </w:r>
      <m:oMath>
        <m:acc>
          <m:accPr>
            <m:chr m:val="^"/>
            <m:ctrlPr>
              <w:del w:id="1111" w:author="Tom" w:date="2019-04-15T22:07:00Z">
                <w:rPr>
                  <w:rFonts w:ascii="Cambria Math" w:hAnsi="Cambria Math"/>
                </w:rPr>
              </w:del>
            </m:ctrlPr>
          </m:accPr>
          <m:e>
            <m:r>
              <w:del w:id="1112" w:author="Tom" w:date="2019-04-15T22:07:00Z">
                <w:rPr>
                  <w:rFonts w:ascii="Cambria Math" w:hAnsi="Cambria Math"/>
                </w:rPr>
                <m:t>M</m:t>
              </w:del>
            </m:r>
          </m:e>
        </m:acc>
        <m:acc>
          <m:accPr>
            <m:ctrlPr>
              <w:ins w:id="1113" w:author="Tom" w:date="2019-04-15T22:07:00Z">
                <w:rPr>
                  <w:rFonts w:ascii="Cambria Math" w:hAnsi="Cambria Math" w:cs="Times New Roman"/>
                  <w:i/>
                  <w:color w:val="00000A"/>
                </w:rPr>
              </w:ins>
            </m:ctrlPr>
          </m:accPr>
          <m:e>
            <m:r>
              <w:ins w:id="1114" w:author="Tom" w:date="2019-04-15T22:07:00Z">
                <w:rPr>
                  <w:rFonts w:ascii="Cambria Math" w:hAnsi="Cambria Math"/>
                </w:rPr>
                <m:t>M</m:t>
              </w:ins>
            </m:r>
          </m:e>
        </m:acc>
      </m:oMath>
      <w:r>
        <w:rPr>
          <w:sz w:val="22"/>
          <w:szCs w:val="22"/>
        </w:rPr>
        <w:t xml:space="preserve">) </w:t>
      </w:r>
      <w:r>
        <w:rPr>
          <w:rFonts w:cs="Times New Roman"/>
          <w:sz w:val="22"/>
          <w:szCs w:val="22"/>
        </w:rPr>
        <w:t xml:space="preserve">and non-mutualist </w:t>
      </w:r>
      <w:r>
        <w:rPr>
          <w:sz w:val="22"/>
          <w:szCs w:val="22"/>
        </w:rPr>
        <w:t>(</w:t>
      </w:r>
      <m:oMath>
        <m:acc>
          <m:accPr>
            <m:ctrlPr>
              <w:ins w:id="1115" w:author="Tom" w:date="2019-04-15T22:07:00Z">
                <w:rPr>
                  <w:rFonts w:ascii="Cambria Math" w:hAnsi="Cambria Math" w:cs="Times New Roman"/>
                  <w:i/>
                  <w:color w:val="00000A"/>
                </w:rPr>
              </w:ins>
            </m:ctrlPr>
          </m:accPr>
          <m:e>
            <m:r>
              <w:ins w:id="1116" w:author="Tom" w:date="2019-04-15T22:07:00Z">
                <w:rPr>
                  <w:rFonts w:ascii="Cambria Math" w:hAnsi="Cambria Math"/>
                </w:rPr>
                <m:t>N</m:t>
              </w:ins>
            </m:r>
          </m:e>
        </m:acc>
        <m:acc>
          <m:accPr>
            <m:chr m:val="^"/>
            <m:ctrlPr>
              <w:del w:id="1117" w:author="Tom" w:date="2019-04-15T22:07:00Z">
                <w:rPr>
                  <w:rFonts w:ascii="Cambria Math" w:hAnsi="Cambria Math"/>
                </w:rPr>
              </w:del>
            </m:ctrlPr>
          </m:accPr>
          <m:e>
            <m:r>
              <w:del w:id="1118" w:author="Tom" w:date="2019-04-15T22:07:00Z">
                <w:rPr>
                  <w:rFonts w:ascii="Cambria Math" w:hAnsi="Cambria Math"/>
                </w:rPr>
                <m:t>N</m:t>
              </w:del>
            </m:r>
          </m:e>
        </m:acc>
      </m:oMath>
      <w:r>
        <w:rPr>
          <w:sz w:val="22"/>
          <w:szCs w:val="22"/>
        </w:rPr>
        <w:t>) (</w:t>
      </w:r>
      <w:r>
        <w:rPr>
          <w:rFonts w:cs="Times New Roman"/>
          <w:sz w:val="22"/>
          <w:szCs w:val="22"/>
        </w:rPr>
        <w:t>given a finite p</w:t>
      </w:r>
      <w:r>
        <w:rPr>
          <w:sz w:val="22"/>
          <w:szCs w:val="22"/>
        </w:rPr>
        <w:t>hosphorous uptake per unit of preferentially allocated carbon received by mutualists (</w:t>
      </w:r>
      <w:r w:rsidRPr="00E27042">
        <w:rPr>
          <w:i/>
          <w:sz w:val="22"/>
          <w:szCs w:val="22"/>
          <w:rPrChange w:id="1119" w:author="Tom" w:date="2019-04-15T22:08:00Z">
            <w:rPr>
              <w:sz w:val="22"/>
              <w:szCs w:val="22"/>
            </w:rPr>
          </w:rPrChange>
        </w:rPr>
        <w:t>u</w:t>
      </w:r>
      <w:r>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48F209FE" w14:textId="77777777">
        <w:trPr>
          <w:tblHeader/>
        </w:trPr>
        <w:tc>
          <w:tcPr>
            <w:tcW w:w="8401" w:type="dxa"/>
            <w:shd w:val="clear" w:color="auto" w:fill="auto"/>
            <w:vAlign w:val="center"/>
          </w:tcPr>
          <w:p w14:paraId="3BA45B04" w14:textId="77777777" w:rsidR="00FD3325" w:rsidRDefault="00E01405">
            <w:pPr>
              <w:pStyle w:val="TableContents"/>
              <w:spacing w:line="480" w:lineRule="auto"/>
              <w:jc w:val="both"/>
              <w:rPr>
                <w:sz w:val="22"/>
                <w:szCs w:val="22"/>
              </w:rPr>
              <w:pPrChange w:id="1120" w:author="Tom" w:date="2019-06-28T22:40:00Z">
                <w:pPr>
                  <w:pStyle w:val="TableContents"/>
                  <w:spacing w:line="480" w:lineRule="auto"/>
                  <w:jc w:val="center"/>
                </w:pPr>
              </w:pPrChange>
            </w:pPr>
            <m:oMathPara>
              <m:oMath>
                <m:acc>
                  <m:accPr>
                    <m:ctrlPr>
                      <w:ins w:id="1121" w:author="Tom" w:date="2019-04-15T22:08:00Z">
                        <w:rPr>
                          <w:rFonts w:ascii="Cambria Math" w:hAnsi="Cambria Math"/>
                          <w:i/>
                        </w:rPr>
                      </w:ins>
                    </m:ctrlPr>
                  </m:accPr>
                  <m:e>
                    <m:sSub>
                      <m:sSubPr>
                        <m:ctrlPr>
                          <w:ins w:id="1122" w:author="Tom" w:date="2019-04-15T22:08:00Z">
                            <w:rPr>
                              <w:rFonts w:ascii="Cambria Math" w:hAnsi="Cambria Math" w:cs="Arial Unicode MS"/>
                              <w:i/>
                              <w:color w:val="000000"/>
                              <w:u w:color="000000"/>
                            </w:rPr>
                          </w:ins>
                        </m:ctrlPr>
                      </m:sSubPr>
                      <m:e>
                        <m:r>
                          <w:ins w:id="1123" w:author="Tom" w:date="2019-04-15T22:08:00Z">
                            <w:rPr>
                              <w:rFonts w:ascii="Cambria Math" w:hAnsi="Cambria Math"/>
                            </w:rPr>
                            <m:t>C</m:t>
                          </w:ins>
                        </m:r>
                      </m:e>
                      <m:sub>
                        <m:r>
                          <w:ins w:id="1124" w:author="Tom" w:date="2019-04-15T22:08:00Z">
                            <w:rPr>
                              <w:rFonts w:ascii="Cambria Math" w:hAnsi="Cambria Math"/>
                            </w:rPr>
                            <m:t>a</m:t>
                          </w:ins>
                        </m:r>
                      </m:sub>
                    </m:sSub>
                  </m:e>
                </m:acc>
                <m:acc>
                  <m:accPr>
                    <m:chr m:val="^"/>
                    <m:ctrlPr>
                      <w:del w:id="1125" w:author="Tom" w:date="2019-04-15T22:08:00Z">
                        <w:rPr>
                          <w:rFonts w:ascii="Cambria Math" w:hAnsi="Cambria Math"/>
                        </w:rPr>
                      </w:del>
                    </m:ctrlPr>
                  </m:accPr>
                  <m:e>
                    <m:sSub>
                      <m:sSubPr>
                        <m:ctrlPr>
                          <w:del w:id="1126" w:author="Tom" w:date="2019-04-15T22:08:00Z">
                            <w:rPr>
                              <w:rFonts w:ascii="Cambria Math" w:hAnsi="Cambria Math"/>
                            </w:rPr>
                          </w:del>
                        </m:ctrlPr>
                      </m:sSubPr>
                      <m:e>
                        <m:r>
                          <w:del w:id="1127" w:author="Tom" w:date="2019-04-15T22:08:00Z">
                            <w:rPr>
                              <w:rFonts w:ascii="Cambria Math" w:hAnsi="Cambria Math"/>
                            </w:rPr>
                            <m:t>C</m:t>
                          </w:del>
                        </m:r>
                      </m:e>
                      <m:sub>
                        <m:r>
                          <w:del w:id="1128" w:author="Tom" w:date="2019-04-15T22:08:00Z">
                            <w:rPr>
                              <w:rFonts w:ascii="Cambria Math" w:hAnsi="Cambria Math"/>
                            </w:rPr>
                            <m:t>a</m:t>
                          </w:del>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ins w:id="1129" w:author="Tom" w:date="2019-04-15T22:09:00Z">
                        <w:rPr>
                          <w:rFonts w:ascii="Cambria Math" w:hAnsi="Cambria Math"/>
                        </w:rPr>
                        <m:t>F</m:t>
                      </w:ins>
                    </m:r>
                    <m:d>
                      <m:dPr>
                        <m:ctrlPr>
                          <w:ins w:id="1130" w:author="Tom" w:date="2019-04-15T22:09:00Z">
                            <w:rPr>
                              <w:rFonts w:ascii="Cambria Math" w:hAnsi="Cambria Math"/>
                            </w:rPr>
                          </w:ins>
                        </m:ctrlPr>
                      </m:dPr>
                      <m:e>
                        <m:acc>
                          <m:accPr>
                            <m:ctrlPr>
                              <w:ins w:id="1131" w:author="Tom" w:date="2019-04-15T22:09:00Z">
                                <w:rPr>
                                  <w:rFonts w:ascii="Cambria Math" w:hAnsi="Cambria Math"/>
                                  <w:i/>
                                </w:rPr>
                              </w:ins>
                            </m:ctrlPr>
                          </m:accPr>
                          <m:e>
                            <m:r>
                              <w:ins w:id="1132" w:author="Tom" w:date="2019-04-15T22:09:00Z">
                                <w:rPr>
                                  <w:rFonts w:ascii="Cambria Math" w:hAnsi="Cambria Math"/>
                                </w:rPr>
                                <m:t>M</m:t>
                              </w:ins>
                            </m:r>
                          </m:e>
                        </m:acc>
                        <m:r>
                          <w:ins w:id="1133" w:author="Tom" w:date="2019-04-15T22:09:00Z">
                            <w:rPr>
                              <w:rFonts w:ascii="Cambria Math" w:hAnsi="Cambria Math"/>
                            </w:rPr>
                            <m:t>,</m:t>
                          </w:ins>
                        </m:r>
                        <m:acc>
                          <m:accPr>
                            <m:ctrlPr>
                              <w:ins w:id="1134" w:author="Tom" w:date="2019-04-15T22:09:00Z">
                                <w:rPr>
                                  <w:rFonts w:ascii="Cambria Math" w:hAnsi="Cambria Math"/>
                                  <w:i/>
                                </w:rPr>
                              </w:ins>
                            </m:ctrlPr>
                          </m:accPr>
                          <m:e>
                            <m:r>
                              <w:ins w:id="1135" w:author="Tom" w:date="2019-04-15T22:09:00Z">
                                <w:rPr>
                                  <w:rFonts w:ascii="Cambria Math" w:hAnsi="Cambria Math"/>
                                </w:rPr>
                                <m:t>N</m:t>
                              </w:ins>
                            </m:r>
                          </m:e>
                        </m:acc>
                      </m:e>
                    </m:d>
                    <m:r>
                      <w:del w:id="1136" w:author="Tom" w:date="2019-04-15T22:09:00Z">
                        <w:rPr>
                          <w:rFonts w:ascii="Cambria Math" w:hAnsi="Cambria Math"/>
                        </w:rPr>
                        <m:t>F</m:t>
                      </w:del>
                    </m:r>
                    <m:d>
                      <m:dPr>
                        <m:ctrlPr>
                          <w:del w:id="1137" w:author="Tom" w:date="2019-04-15T22:09:00Z">
                            <w:rPr>
                              <w:rFonts w:ascii="Cambria Math" w:hAnsi="Cambria Math"/>
                            </w:rPr>
                          </w:del>
                        </m:ctrlPr>
                      </m:dPr>
                      <m:e>
                        <m:acc>
                          <m:accPr>
                            <m:chr m:val="^"/>
                            <m:ctrlPr>
                              <w:del w:id="1138" w:author="Tom" w:date="2019-04-15T22:09:00Z">
                                <w:rPr>
                                  <w:rFonts w:ascii="Cambria Math" w:hAnsi="Cambria Math"/>
                                </w:rPr>
                              </w:del>
                            </m:ctrlPr>
                          </m:accPr>
                          <m:e>
                            <m:r>
                              <w:del w:id="1139" w:author="Tom" w:date="2019-04-15T22:09:00Z">
                                <w:rPr>
                                  <w:rFonts w:ascii="Cambria Math" w:hAnsi="Cambria Math"/>
                                </w:rPr>
                                <m:t>M</m:t>
                              </w:del>
                            </m:r>
                          </m:e>
                        </m:acc>
                        <m:r>
                          <w:del w:id="1140" w:author="Tom" w:date="2019-04-15T22:09:00Z">
                            <w:rPr>
                              <w:rFonts w:ascii="Cambria Math" w:hAnsi="Cambria Math"/>
                            </w:rPr>
                            <m:t>,</m:t>
                          </w:del>
                        </m:r>
                        <m:acc>
                          <m:accPr>
                            <m:chr m:val="^"/>
                            <m:ctrlPr>
                              <w:del w:id="1141" w:author="Tom" w:date="2019-04-15T22:09:00Z">
                                <w:rPr>
                                  <w:rFonts w:ascii="Cambria Math" w:hAnsi="Cambria Math"/>
                                </w:rPr>
                              </w:del>
                            </m:ctrlPr>
                          </m:accPr>
                          <m:e>
                            <m:r>
                              <w:del w:id="1142" w:author="Tom" w:date="2019-04-15T22:09:00Z">
                                <w:rPr>
                                  <w:rFonts w:ascii="Cambria Math" w:hAnsi="Cambria Math"/>
                                </w:rPr>
                                <m:t>N</m:t>
                              </w:del>
                            </m:r>
                          </m:e>
                        </m:acc>
                      </m:e>
                    </m:d>
                  </m:den>
                </m:f>
                <m:r>
                  <w:rPr>
                    <w:rFonts w:ascii="Cambria Math" w:hAnsi="Cambria Math"/>
                  </w:rPr>
                  <m:t>;</m:t>
                </m:r>
                <m:r>
                  <w:ins w:id="1143" w:author="Tom" w:date="2019-04-15T22:09:00Z">
                    <w:rPr>
                      <w:rFonts w:ascii="Cambria Math" w:hAnsi="Cambria Math"/>
                    </w:rPr>
                    <m:t>F</m:t>
                  </w:ins>
                </m:r>
                <m:d>
                  <m:dPr>
                    <m:ctrlPr>
                      <w:ins w:id="1144" w:author="Tom" w:date="2019-04-15T22:09:00Z">
                        <w:rPr>
                          <w:rFonts w:ascii="Cambria Math" w:hAnsi="Cambria Math"/>
                        </w:rPr>
                      </w:ins>
                    </m:ctrlPr>
                  </m:dPr>
                  <m:e>
                    <m:acc>
                      <m:accPr>
                        <m:ctrlPr>
                          <w:ins w:id="1145" w:author="Tom" w:date="2019-04-15T22:09:00Z">
                            <w:rPr>
                              <w:rFonts w:ascii="Cambria Math" w:hAnsi="Cambria Math"/>
                              <w:i/>
                            </w:rPr>
                          </w:ins>
                        </m:ctrlPr>
                      </m:accPr>
                      <m:e>
                        <m:r>
                          <w:ins w:id="1146" w:author="Tom" w:date="2019-04-15T22:09:00Z">
                            <w:rPr>
                              <w:rFonts w:ascii="Cambria Math" w:hAnsi="Cambria Math"/>
                            </w:rPr>
                            <m:t>M</m:t>
                          </w:ins>
                        </m:r>
                      </m:e>
                    </m:acc>
                    <m:r>
                      <w:ins w:id="1147" w:author="Tom" w:date="2019-04-15T22:09:00Z">
                        <w:rPr>
                          <w:rFonts w:ascii="Cambria Math" w:hAnsi="Cambria Math"/>
                        </w:rPr>
                        <m:t>,</m:t>
                      </w:ins>
                    </m:r>
                    <m:acc>
                      <m:accPr>
                        <m:ctrlPr>
                          <w:ins w:id="1148" w:author="Tom" w:date="2019-04-15T22:09:00Z">
                            <w:rPr>
                              <w:rFonts w:ascii="Cambria Math" w:hAnsi="Cambria Math"/>
                              <w:i/>
                            </w:rPr>
                          </w:ins>
                        </m:ctrlPr>
                      </m:accPr>
                      <m:e>
                        <m:r>
                          <w:ins w:id="1149" w:author="Tom" w:date="2019-04-15T22:09:00Z">
                            <w:rPr>
                              <w:rFonts w:ascii="Cambria Math" w:hAnsi="Cambria Math"/>
                            </w:rPr>
                            <m:t>N</m:t>
                          </w:ins>
                        </m:r>
                      </m:e>
                    </m:acc>
                  </m:e>
                </m:d>
                <m:r>
                  <w:ins w:id="1150" w:author="Tom" w:date="2019-04-15T22:09:00Z">
                    <w:rPr>
                      <w:rFonts w:ascii="Cambria Math" w:hAnsi="Cambria Math"/>
                    </w:rPr>
                    <m:t>=u</m:t>
                  </w:ins>
                </m:r>
                <m:d>
                  <m:dPr>
                    <m:begChr m:val="["/>
                    <m:endChr m:val="]"/>
                    <m:ctrlPr>
                      <w:ins w:id="1151" w:author="Tom" w:date="2019-04-15T22:09:00Z">
                        <w:rPr>
                          <w:rFonts w:ascii="Cambria Math" w:hAnsi="Cambria Math"/>
                        </w:rPr>
                      </w:ins>
                    </m:ctrlPr>
                  </m:dPr>
                  <m:e>
                    <m:f>
                      <m:fPr>
                        <m:ctrlPr>
                          <w:ins w:id="1152" w:author="Tom" w:date="2019-04-15T22:09:00Z">
                            <w:rPr>
                              <w:rFonts w:ascii="Cambria Math" w:hAnsi="Cambria Math"/>
                            </w:rPr>
                          </w:ins>
                        </m:ctrlPr>
                      </m:fPr>
                      <m:num>
                        <m:acc>
                          <m:accPr>
                            <m:ctrlPr>
                              <w:ins w:id="1153" w:author="Tom" w:date="2019-04-15T22:09:00Z">
                                <w:rPr>
                                  <w:rFonts w:ascii="Cambria Math" w:hAnsi="Cambria Math"/>
                                  <w:i/>
                                </w:rPr>
                              </w:ins>
                            </m:ctrlPr>
                          </m:accPr>
                          <m:e>
                            <m:r>
                              <w:ins w:id="1154" w:author="Tom" w:date="2019-04-15T22:09:00Z">
                                <w:rPr>
                                  <w:rFonts w:ascii="Cambria Math" w:hAnsi="Cambria Math"/>
                                </w:rPr>
                                <m:t>M</m:t>
                              </w:ins>
                            </m:r>
                          </m:e>
                        </m:acc>
                      </m:num>
                      <m:den>
                        <m:sSub>
                          <m:sSubPr>
                            <m:ctrlPr>
                              <w:ins w:id="1155" w:author="Tom" w:date="2019-04-15T22:09:00Z">
                                <w:rPr>
                                  <w:rFonts w:ascii="Cambria Math" w:hAnsi="Cambria Math"/>
                                </w:rPr>
                              </w:ins>
                            </m:ctrlPr>
                          </m:sSubPr>
                          <m:e>
                            <m:r>
                              <w:ins w:id="1156" w:author="Tom" w:date="2019-04-15T22:09:00Z">
                                <w:rPr>
                                  <w:rFonts w:ascii="Cambria Math" w:hAnsi="Cambria Math"/>
                                </w:rPr>
                                <m:t>K</m:t>
                              </w:ins>
                            </m:r>
                          </m:e>
                          <m:sub>
                            <m:r>
                              <w:ins w:id="1157" w:author="Tom" w:date="2019-04-15T22:09:00Z">
                                <w:rPr>
                                  <w:rFonts w:ascii="Cambria Math" w:hAnsi="Cambria Math"/>
                                </w:rPr>
                                <m:t>c</m:t>
                              </w:ins>
                            </m:r>
                          </m:sub>
                        </m:sSub>
                        <m:r>
                          <w:ins w:id="1158" w:author="Tom" w:date="2019-04-15T22:09:00Z">
                            <w:rPr>
                              <w:rFonts w:ascii="Cambria Math" w:hAnsi="Cambria Math"/>
                            </w:rPr>
                            <m:t>+</m:t>
                          </w:ins>
                        </m:r>
                        <m:acc>
                          <m:accPr>
                            <m:ctrlPr>
                              <w:ins w:id="1159" w:author="Tom" w:date="2019-04-15T22:09:00Z">
                                <w:rPr>
                                  <w:rFonts w:ascii="Cambria Math" w:hAnsi="Cambria Math"/>
                                  <w:i/>
                                </w:rPr>
                              </w:ins>
                            </m:ctrlPr>
                          </m:accPr>
                          <m:e>
                            <m:r>
                              <w:ins w:id="1160" w:author="Tom" w:date="2019-04-15T22:09:00Z">
                                <w:rPr>
                                  <w:rFonts w:ascii="Cambria Math" w:hAnsi="Cambria Math"/>
                                </w:rPr>
                                <m:t>M</m:t>
                              </w:ins>
                            </m:r>
                          </m:e>
                        </m:acc>
                      </m:den>
                    </m:f>
                  </m:e>
                </m:d>
                <m:d>
                  <m:dPr>
                    <m:begChr m:val="["/>
                    <m:endChr m:val="]"/>
                    <m:ctrlPr>
                      <w:ins w:id="1161" w:author="Tom" w:date="2019-04-15T22:09:00Z">
                        <w:rPr>
                          <w:rFonts w:ascii="Cambria Math" w:hAnsi="Cambria Math"/>
                        </w:rPr>
                      </w:ins>
                    </m:ctrlPr>
                  </m:dPr>
                  <m:e>
                    <m:f>
                      <m:fPr>
                        <m:ctrlPr>
                          <w:ins w:id="1162" w:author="Tom" w:date="2019-04-15T22:09:00Z">
                            <w:rPr>
                              <w:rFonts w:ascii="Cambria Math" w:hAnsi="Cambria Math"/>
                            </w:rPr>
                          </w:ins>
                        </m:ctrlPr>
                      </m:fPr>
                      <m:num>
                        <m:f>
                          <m:fPr>
                            <m:type m:val="lin"/>
                            <m:ctrlPr>
                              <w:ins w:id="1163" w:author="Tom" w:date="2019-04-15T22:09:00Z">
                                <w:rPr>
                                  <w:rFonts w:ascii="Cambria Math" w:hAnsi="Cambria Math"/>
                                </w:rPr>
                              </w:ins>
                            </m:ctrlPr>
                          </m:fPr>
                          <m:num>
                            <m:acc>
                              <m:accPr>
                                <m:ctrlPr>
                                  <w:ins w:id="1164" w:author="Tom" w:date="2019-04-15T22:09:00Z">
                                    <w:rPr>
                                      <w:rFonts w:ascii="Cambria Math" w:hAnsi="Cambria Math"/>
                                      <w:i/>
                                    </w:rPr>
                                  </w:ins>
                                </m:ctrlPr>
                              </m:accPr>
                              <m:e>
                                <m:r>
                                  <w:ins w:id="1165" w:author="Tom" w:date="2019-04-15T22:09:00Z">
                                    <w:rPr>
                                      <w:rFonts w:ascii="Cambria Math" w:hAnsi="Cambria Math"/>
                                    </w:rPr>
                                    <m:t>M</m:t>
                                  </w:ins>
                                </m:r>
                              </m:e>
                            </m:acc>
                          </m:num>
                          <m:den>
                            <m:d>
                              <m:dPr>
                                <m:ctrlPr>
                                  <w:ins w:id="1166" w:author="Tom" w:date="2019-04-15T22:09:00Z">
                                    <w:rPr>
                                      <w:rFonts w:ascii="Cambria Math" w:hAnsi="Cambria Math"/>
                                    </w:rPr>
                                  </w:ins>
                                </m:ctrlPr>
                              </m:dPr>
                              <m:e>
                                <m:acc>
                                  <m:accPr>
                                    <m:ctrlPr>
                                      <w:ins w:id="1167" w:author="Tom" w:date="2019-04-15T22:09:00Z">
                                        <w:rPr>
                                          <w:rFonts w:ascii="Cambria Math" w:hAnsi="Cambria Math"/>
                                          <w:i/>
                                        </w:rPr>
                                      </w:ins>
                                    </m:ctrlPr>
                                  </m:accPr>
                                  <m:e>
                                    <m:r>
                                      <w:ins w:id="1168" w:author="Tom" w:date="2019-04-15T22:09:00Z">
                                        <w:rPr>
                                          <w:rFonts w:ascii="Cambria Math" w:hAnsi="Cambria Math"/>
                                        </w:rPr>
                                        <m:t>M</m:t>
                                      </w:ins>
                                    </m:r>
                                  </m:e>
                                </m:acc>
                                <m:r>
                                  <w:ins w:id="1169" w:author="Tom" w:date="2019-04-15T22:09:00Z">
                                    <w:rPr>
                                      <w:rFonts w:ascii="Cambria Math" w:hAnsi="Cambria Math"/>
                                    </w:rPr>
                                    <m:t>+</m:t>
                                  </w:ins>
                                </m:r>
                                <m:acc>
                                  <m:accPr>
                                    <m:ctrlPr>
                                      <w:ins w:id="1170" w:author="Tom" w:date="2019-04-15T22:09:00Z">
                                        <w:rPr>
                                          <w:rFonts w:ascii="Cambria Math" w:hAnsi="Cambria Math"/>
                                          <w:i/>
                                        </w:rPr>
                                      </w:ins>
                                    </m:ctrlPr>
                                  </m:accPr>
                                  <m:e>
                                    <m:r>
                                      <w:ins w:id="1171" w:author="Tom" w:date="2019-04-15T22:09:00Z">
                                        <w:rPr>
                                          <w:rFonts w:ascii="Cambria Math" w:hAnsi="Cambria Math"/>
                                        </w:rPr>
                                        <m:t>N</m:t>
                                      </w:ins>
                                    </m:r>
                                  </m:e>
                                </m:acc>
                              </m:e>
                            </m:d>
                          </m:den>
                        </m:f>
                      </m:num>
                      <m:den>
                        <m:r>
                          <w:ins w:id="1172" w:author="Tom" w:date="2019-04-15T22:09:00Z">
                            <w:rPr>
                              <w:rFonts w:ascii="Cambria Math" w:hAnsi="Cambria Math"/>
                            </w:rPr>
                            <m:t>1-f+f</m:t>
                          </w:ins>
                        </m:r>
                        <m:d>
                          <m:dPr>
                            <m:begChr m:val="["/>
                            <m:endChr m:val="]"/>
                            <m:ctrlPr>
                              <w:ins w:id="1173" w:author="Tom" w:date="2019-04-15T22:09:00Z">
                                <w:rPr>
                                  <w:rFonts w:ascii="Cambria Math" w:hAnsi="Cambria Math"/>
                                </w:rPr>
                              </w:ins>
                            </m:ctrlPr>
                          </m:dPr>
                          <m:e>
                            <m:f>
                              <m:fPr>
                                <m:type m:val="lin"/>
                                <m:ctrlPr>
                                  <w:ins w:id="1174" w:author="Tom" w:date="2019-04-15T22:09:00Z">
                                    <w:rPr>
                                      <w:rFonts w:ascii="Cambria Math" w:hAnsi="Cambria Math"/>
                                    </w:rPr>
                                  </w:ins>
                                </m:ctrlPr>
                              </m:fPr>
                              <m:num>
                                <m:acc>
                                  <m:accPr>
                                    <m:ctrlPr>
                                      <w:ins w:id="1175" w:author="Tom" w:date="2019-04-15T22:09:00Z">
                                        <w:rPr>
                                          <w:rFonts w:ascii="Cambria Math" w:hAnsi="Cambria Math"/>
                                          <w:i/>
                                        </w:rPr>
                                      </w:ins>
                                    </m:ctrlPr>
                                  </m:accPr>
                                  <m:e>
                                    <m:r>
                                      <w:ins w:id="1176" w:author="Tom" w:date="2019-04-15T22:09:00Z">
                                        <w:rPr>
                                          <w:rFonts w:ascii="Cambria Math" w:hAnsi="Cambria Math"/>
                                        </w:rPr>
                                        <m:t>M</m:t>
                                      </w:ins>
                                    </m:r>
                                  </m:e>
                                </m:acc>
                              </m:num>
                              <m:den>
                                <m:d>
                                  <m:dPr>
                                    <m:ctrlPr>
                                      <w:ins w:id="1177" w:author="Tom" w:date="2019-04-15T22:09:00Z">
                                        <w:rPr>
                                          <w:rFonts w:ascii="Cambria Math" w:hAnsi="Cambria Math"/>
                                        </w:rPr>
                                      </w:ins>
                                    </m:ctrlPr>
                                  </m:dPr>
                                  <m:e>
                                    <m:acc>
                                      <m:accPr>
                                        <m:ctrlPr>
                                          <w:ins w:id="1178" w:author="Tom" w:date="2019-04-15T22:09:00Z">
                                            <w:rPr>
                                              <w:rFonts w:ascii="Cambria Math" w:hAnsi="Cambria Math"/>
                                              <w:i/>
                                            </w:rPr>
                                          </w:ins>
                                        </m:ctrlPr>
                                      </m:accPr>
                                      <m:e>
                                        <m:r>
                                          <w:ins w:id="1179" w:author="Tom" w:date="2019-04-15T22:09:00Z">
                                            <w:rPr>
                                              <w:rFonts w:ascii="Cambria Math" w:hAnsi="Cambria Math"/>
                                            </w:rPr>
                                            <m:t>M</m:t>
                                          </w:ins>
                                        </m:r>
                                      </m:e>
                                    </m:acc>
                                    <m:r>
                                      <w:ins w:id="1180" w:author="Tom" w:date="2019-04-15T22:09:00Z">
                                        <w:rPr>
                                          <w:rFonts w:ascii="Cambria Math" w:hAnsi="Cambria Math"/>
                                        </w:rPr>
                                        <m:t>+</m:t>
                                      </w:ins>
                                    </m:r>
                                    <m:acc>
                                      <m:accPr>
                                        <m:ctrlPr>
                                          <w:ins w:id="1181" w:author="Tom" w:date="2019-04-15T22:09:00Z">
                                            <w:rPr>
                                              <w:rFonts w:ascii="Cambria Math" w:hAnsi="Cambria Math"/>
                                              <w:i/>
                                            </w:rPr>
                                          </w:ins>
                                        </m:ctrlPr>
                                      </m:accPr>
                                      <m:e>
                                        <m:r>
                                          <w:ins w:id="1182" w:author="Tom" w:date="2019-04-15T22:09:00Z">
                                            <w:rPr>
                                              <w:rFonts w:ascii="Cambria Math" w:hAnsi="Cambria Math"/>
                                            </w:rPr>
                                            <m:t>N</m:t>
                                          </w:ins>
                                        </m:r>
                                      </m:e>
                                    </m:acc>
                                  </m:e>
                                </m:d>
                              </m:den>
                            </m:f>
                          </m:e>
                        </m:d>
                      </m:den>
                    </m:f>
                  </m:e>
                </m:d>
                <m:r>
                  <w:del w:id="1183" w:author="Tom" w:date="2019-04-15T22:09:00Z">
                    <w:rPr>
                      <w:rFonts w:ascii="Cambria Math" w:hAnsi="Cambria Math"/>
                    </w:rPr>
                    <m:t>F</m:t>
                  </w:del>
                </m:r>
                <m:d>
                  <m:dPr>
                    <m:ctrlPr>
                      <w:del w:id="1184" w:author="Tom" w:date="2019-04-15T22:09:00Z">
                        <w:rPr>
                          <w:rFonts w:ascii="Cambria Math" w:hAnsi="Cambria Math"/>
                        </w:rPr>
                      </w:del>
                    </m:ctrlPr>
                  </m:dPr>
                  <m:e>
                    <m:acc>
                      <m:accPr>
                        <m:chr m:val="^"/>
                        <m:ctrlPr>
                          <w:del w:id="1185" w:author="Tom" w:date="2019-04-15T22:09:00Z">
                            <w:rPr>
                              <w:rFonts w:ascii="Cambria Math" w:hAnsi="Cambria Math"/>
                            </w:rPr>
                          </w:del>
                        </m:ctrlPr>
                      </m:accPr>
                      <m:e>
                        <m:r>
                          <w:del w:id="1186" w:author="Tom" w:date="2019-04-15T22:09:00Z">
                            <w:rPr>
                              <w:rFonts w:ascii="Cambria Math" w:hAnsi="Cambria Math"/>
                            </w:rPr>
                            <m:t>M</m:t>
                          </w:del>
                        </m:r>
                      </m:e>
                    </m:acc>
                    <m:r>
                      <w:del w:id="1187" w:author="Tom" w:date="2019-04-15T22:09:00Z">
                        <w:rPr>
                          <w:rFonts w:ascii="Cambria Math" w:hAnsi="Cambria Math"/>
                        </w:rPr>
                        <m:t>,</m:t>
                      </w:del>
                    </m:r>
                    <m:acc>
                      <m:accPr>
                        <m:chr m:val="^"/>
                        <m:ctrlPr>
                          <w:del w:id="1188" w:author="Tom" w:date="2019-04-15T22:09:00Z">
                            <w:rPr>
                              <w:rFonts w:ascii="Cambria Math" w:hAnsi="Cambria Math"/>
                            </w:rPr>
                          </w:del>
                        </m:ctrlPr>
                      </m:accPr>
                      <m:e>
                        <m:r>
                          <w:del w:id="1189" w:author="Tom" w:date="2019-04-15T22:09:00Z">
                            <w:rPr>
                              <w:rFonts w:ascii="Cambria Math" w:hAnsi="Cambria Math"/>
                            </w:rPr>
                            <m:t>N</m:t>
                          </w:del>
                        </m:r>
                      </m:e>
                    </m:acc>
                  </m:e>
                </m:d>
                <m:r>
                  <w:del w:id="1190" w:author="Tom" w:date="2019-04-15T22:09:00Z">
                    <w:rPr>
                      <w:rFonts w:ascii="Cambria Math" w:hAnsi="Cambria Math"/>
                    </w:rPr>
                    <m:t>=u</m:t>
                  </w:del>
                </m:r>
                <m:d>
                  <m:dPr>
                    <m:begChr m:val="["/>
                    <m:endChr m:val="]"/>
                    <m:ctrlPr>
                      <w:del w:id="1191" w:author="Tom" w:date="2019-04-15T22:09:00Z">
                        <w:rPr>
                          <w:rFonts w:ascii="Cambria Math" w:hAnsi="Cambria Math"/>
                        </w:rPr>
                      </w:del>
                    </m:ctrlPr>
                  </m:dPr>
                  <m:e>
                    <m:f>
                      <m:fPr>
                        <m:ctrlPr>
                          <w:del w:id="1192" w:author="Tom" w:date="2019-04-15T22:09:00Z">
                            <w:rPr>
                              <w:rFonts w:ascii="Cambria Math" w:hAnsi="Cambria Math"/>
                            </w:rPr>
                          </w:del>
                        </m:ctrlPr>
                      </m:fPr>
                      <m:num>
                        <m:acc>
                          <m:accPr>
                            <m:chr m:val="^"/>
                            <m:ctrlPr>
                              <w:del w:id="1193" w:author="Tom" w:date="2019-04-15T22:09:00Z">
                                <w:rPr>
                                  <w:rFonts w:ascii="Cambria Math" w:hAnsi="Cambria Math"/>
                                </w:rPr>
                              </w:del>
                            </m:ctrlPr>
                          </m:accPr>
                          <m:e>
                            <m:r>
                              <w:del w:id="1194" w:author="Tom" w:date="2019-04-15T22:09:00Z">
                                <w:rPr>
                                  <w:rFonts w:ascii="Cambria Math" w:hAnsi="Cambria Math"/>
                                </w:rPr>
                                <m:t>M</m:t>
                              </w:del>
                            </m:r>
                          </m:e>
                        </m:acc>
                      </m:num>
                      <m:den>
                        <m:sSub>
                          <m:sSubPr>
                            <m:ctrlPr>
                              <w:del w:id="1195" w:author="Tom" w:date="2019-04-15T22:09:00Z">
                                <w:rPr>
                                  <w:rFonts w:ascii="Cambria Math" w:hAnsi="Cambria Math"/>
                                </w:rPr>
                              </w:del>
                            </m:ctrlPr>
                          </m:sSubPr>
                          <m:e>
                            <m:r>
                              <w:del w:id="1196" w:author="Tom" w:date="2019-04-15T22:09:00Z">
                                <w:rPr>
                                  <w:rFonts w:ascii="Cambria Math" w:hAnsi="Cambria Math"/>
                                </w:rPr>
                                <m:t>K</m:t>
                              </w:del>
                            </m:r>
                          </m:e>
                          <m:sub>
                            <m:r>
                              <w:del w:id="1197" w:author="Tom" w:date="2019-04-15T22:09:00Z">
                                <w:rPr>
                                  <w:rFonts w:ascii="Cambria Math" w:hAnsi="Cambria Math"/>
                                </w:rPr>
                                <m:t>c</m:t>
                              </w:del>
                            </m:r>
                          </m:sub>
                        </m:sSub>
                        <m:r>
                          <w:del w:id="1198" w:author="Tom" w:date="2019-04-15T22:09:00Z">
                            <w:rPr>
                              <w:rFonts w:ascii="Cambria Math" w:hAnsi="Cambria Math"/>
                            </w:rPr>
                            <m:t>+</m:t>
                          </w:del>
                        </m:r>
                        <m:acc>
                          <m:accPr>
                            <m:chr m:val="^"/>
                            <m:ctrlPr>
                              <w:del w:id="1199" w:author="Tom" w:date="2019-04-15T22:09:00Z">
                                <w:rPr>
                                  <w:rFonts w:ascii="Cambria Math" w:hAnsi="Cambria Math"/>
                                </w:rPr>
                              </w:del>
                            </m:ctrlPr>
                          </m:accPr>
                          <m:e>
                            <m:r>
                              <w:del w:id="1200" w:author="Tom" w:date="2019-04-15T22:09:00Z">
                                <w:rPr>
                                  <w:rFonts w:ascii="Cambria Math" w:hAnsi="Cambria Math"/>
                                </w:rPr>
                                <m:t>M</m:t>
                              </w:del>
                            </m:r>
                          </m:e>
                        </m:acc>
                      </m:den>
                    </m:f>
                  </m:e>
                </m:d>
                <m:d>
                  <m:dPr>
                    <m:begChr m:val="["/>
                    <m:endChr m:val="]"/>
                    <m:ctrlPr>
                      <w:del w:id="1201" w:author="Tom" w:date="2019-04-15T22:09:00Z">
                        <w:rPr>
                          <w:rFonts w:ascii="Cambria Math" w:hAnsi="Cambria Math"/>
                        </w:rPr>
                      </w:del>
                    </m:ctrlPr>
                  </m:dPr>
                  <m:e>
                    <m:f>
                      <m:fPr>
                        <m:ctrlPr>
                          <w:del w:id="1202" w:author="Tom" w:date="2019-04-15T22:09:00Z">
                            <w:rPr>
                              <w:rFonts w:ascii="Cambria Math" w:hAnsi="Cambria Math"/>
                            </w:rPr>
                          </w:del>
                        </m:ctrlPr>
                      </m:fPr>
                      <m:num>
                        <m:f>
                          <m:fPr>
                            <m:type m:val="lin"/>
                            <m:ctrlPr>
                              <w:del w:id="1203" w:author="Tom" w:date="2019-04-15T22:09:00Z">
                                <w:rPr>
                                  <w:rFonts w:ascii="Cambria Math" w:hAnsi="Cambria Math"/>
                                </w:rPr>
                              </w:del>
                            </m:ctrlPr>
                          </m:fPr>
                          <m:num>
                            <m:acc>
                              <m:accPr>
                                <m:chr m:val="^"/>
                                <m:ctrlPr>
                                  <w:del w:id="1204" w:author="Tom" w:date="2019-04-15T22:09:00Z">
                                    <w:rPr>
                                      <w:rFonts w:ascii="Cambria Math" w:hAnsi="Cambria Math"/>
                                    </w:rPr>
                                  </w:del>
                                </m:ctrlPr>
                              </m:accPr>
                              <m:e>
                                <m:r>
                                  <w:del w:id="1205" w:author="Tom" w:date="2019-04-15T22:09:00Z">
                                    <w:rPr>
                                      <w:rFonts w:ascii="Cambria Math" w:hAnsi="Cambria Math"/>
                                    </w:rPr>
                                    <m:t>M</m:t>
                                  </w:del>
                                </m:r>
                              </m:e>
                            </m:acc>
                          </m:num>
                          <m:den>
                            <m:d>
                              <m:dPr>
                                <m:ctrlPr>
                                  <w:del w:id="1206" w:author="Tom" w:date="2019-04-15T22:09:00Z">
                                    <w:rPr>
                                      <w:rFonts w:ascii="Cambria Math" w:hAnsi="Cambria Math"/>
                                    </w:rPr>
                                  </w:del>
                                </m:ctrlPr>
                              </m:dPr>
                              <m:e>
                                <m:acc>
                                  <m:accPr>
                                    <m:chr m:val="^"/>
                                    <m:ctrlPr>
                                      <w:del w:id="1207" w:author="Tom" w:date="2019-04-15T22:09:00Z">
                                        <w:rPr>
                                          <w:rFonts w:ascii="Cambria Math" w:hAnsi="Cambria Math"/>
                                        </w:rPr>
                                      </w:del>
                                    </m:ctrlPr>
                                  </m:accPr>
                                  <m:e>
                                    <m:r>
                                      <w:del w:id="1208" w:author="Tom" w:date="2019-04-15T22:09:00Z">
                                        <w:rPr>
                                          <w:rFonts w:ascii="Cambria Math" w:hAnsi="Cambria Math"/>
                                        </w:rPr>
                                        <m:t>M</m:t>
                                      </w:del>
                                    </m:r>
                                  </m:e>
                                </m:acc>
                                <m:r>
                                  <w:del w:id="1209" w:author="Tom" w:date="2019-04-15T22:09:00Z">
                                    <w:rPr>
                                      <w:rFonts w:ascii="Cambria Math" w:hAnsi="Cambria Math"/>
                                    </w:rPr>
                                    <m:t>+</m:t>
                                  </w:del>
                                </m:r>
                                <m:acc>
                                  <m:accPr>
                                    <m:chr m:val="^"/>
                                    <m:ctrlPr>
                                      <w:del w:id="1210" w:author="Tom" w:date="2019-04-15T22:09:00Z">
                                        <w:rPr>
                                          <w:rFonts w:ascii="Cambria Math" w:hAnsi="Cambria Math"/>
                                        </w:rPr>
                                      </w:del>
                                    </m:ctrlPr>
                                  </m:accPr>
                                  <m:e>
                                    <m:r>
                                      <w:del w:id="1211" w:author="Tom" w:date="2019-04-15T22:09:00Z">
                                        <w:rPr>
                                          <w:rFonts w:ascii="Cambria Math" w:hAnsi="Cambria Math"/>
                                        </w:rPr>
                                        <m:t>N</m:t>
                                      </w:del>
                                    </m:r>
                                  </m:e>
                                </m:acc>
                              </m:e>
                            </m:d>
                          </m:den>
                        </m:f>
                      </m:num>
                      <m:den>
                        <m:r>
                          <w:del w:id="1212" w:author="Tom" w:date="2019-04-15T22:09:00Z">
                            <w:rPr>
                              <w:rFonts w:ascii="Cambria Math" w:hAnsi="Cambria Math"/>
                            </w:rPr>
                            <m:t>1-f+f</m:t>
                          </w:del>
                        </m:r>
                        <m:d>
                          <m:dPr>
                            <m:begChr m:val="["/>
                            <m:endChr m:val="]"/>
                            <m:ctrlPr>
                              <w:del w:id="1213" w:author="Tom" w:date="2019-04-15T22:09:00Z">
                                <w:rPr>
                                  <w:rFonts w:ascii="Cambria Math" w:hAnsi="Cambria Math"/>
                                </w:rPr>
                              </w:del>
                            </m:ctrlPr>
                          </m:dPr>
                          <m:e>
                            <m:f>
                              <m:fPr>
                                <m:type m:val="lin"/>
                                <m:ctrlPr>
                                  <w:del w:id="1214" w:author="Tom" w:date="2019-04-15T22:09:00Z">
                                    <w:rPr>
                                      <w:rFonts w:ascii="Cambria Math" w:hAnsi="Cambria Math"/>
                                    </w:rPr>
                                  </w:del>
                                </m:ctrlPr>
                              </m:fPr>
                              <m:num>
                                <m:acc>
                                  <m:accPr>
                                    <m:chr m:val="^"/>
                                    <m:ctrlPr>
                                      <w:del w:id="1215" w:author="Tom" w:date="2019-04-15T22:09:00Z">
                                        <w:rPr>
                                          <w:rFonts w:ascii="Cambria Math" w:hAnsi="Cambria Math"/>
                                        </w:rPr>
                                      </w:del>
                                    </m:ctrlPr>
                                  </m:accPr>
                                  <m:e>
                                    <m:r>
                                      <w:del w:id="1216" w:author="Tom" w:date="2019-04-15T22:09:00Z">
                                        <w:rPr>
                                          <w:rFonts w:ascii="Cambria Math" w:hAnsi="Cambria Math"/>
                                        </w:rPr>
                                        <m:t>M</m:t>
                                      </w:del>
                                    </m:r>
                                  </m:e>
                                </m:acc>
                              </m:num>
                              <m:den>
                                <m:d>
                                  <m:dPr>
                                    <m:ctrlPr>
                                      <w:del w:id="1217" w:author="Tom" w:date="2019-04-15T22:09:00Z">
                                        <w:rPr>
                                          <w:rFonts w:ascii="Cambria Math" w:hAnsi="Cambria Math"/>
                                        </w:rPr>
                                      </w:del>
                                    </m:ctrlPr>
                                  </m:dPr>
                                  <m:e>
                                    <m:acc>
                                      <m:accPr>
                                        <m:chr m:val="^"/>
                                        <m:ctrlPr>
                                          <w:del w:id="1218" w:author="Tom" w:date="2019-04-15T22:09:00Z">
                                            <w:rPr>
                                              <w:rFonts w:ascii="Cambria Math" w:hAnsi="Cambria Math"/>
                                            </w:rPr>
                                          </w:del>
                                        </m:ctrlPr>
                                      </m:accPr>
                                      <m:e>
                                        <m:r>
                                          <w:del w:id="1219" w:author="Tom" w:date="2019-04-15T22:09:00Z">
                                            <w:rPr>
                                              <w:rFonts w:ascii="Cambria Math" w:hAnsi="Cambria Math"/>
                                            </w:rPr>
                                            <m:t>M</m:t>
                                          </w:del>
                                        </m:r>
                                      </m:e>
                                    </m:acc>
                                    <m:r>
                                      <w:del w:id="1220" w:author="Tom" w:date="2019-04-15T22:09:00Z">
                                        <w:rPr>
                                          <w:rFonts w:ascii="Cambria Math" w:hAnsi="Cambria Math"/>
                                        </w:rPr>
                                        <m:t>+</m:t>
                                      </w:del>
                                    </m:r>
                                    <m:acc>
                                      <m:accPr>
                                        <m:chr m:val="^"/>
                                        <m:ctrlPr>
                                          <w:del w:id="1221" w:author="Tom" w:date="2019-04-15T22:09:00Z">
                                            <w:rPr>
                                              <w:rFonts w:ascii="Cambria Math" w:hAnsi="Cambria Math"/>
                                            </w:rPr>
                                          </w:del>
                                        </m:ctrlPr>
                                      </m:accPr>
                                      <m:e>
                                        <m:r>
                                          <w:del w:id="1222" w:author="Tom" w:date="2019-04-15T22:09:00Z">
                                            <w:rPr>
                                              <w:rFonts w:ascii="Cambria Math" w:hAnsi="Cambria Math"/>
                                            </w:rPr>
                                            <m:t>N</m:t>
                                          </w:del>
                                        </m:r>
                                      </m:e>
                                    </m:acc>
                                  </m:e>
                                </m:d>
                              </m:den>
                            </m:f>
                          </m:e>
                        </m:d>
                      </m:den>
                    </m:f>
                  </m:e>
                </m:d>
              </m:oMath>
            </m:oMathPara>
          </w:p>
          <w:p w14:paraId="2B447854" w14:textId="77777777" w:rsidR="00FD3325" w:rsidRDefault="00E01405">
            <w:pPr>
              <w:pStyle w:val="TableContents"/>
              <w:spacing w:line="480" w:lineRule="auto"/>
              <w:jc w:val="both"/>
              <w:rPr>
                <w:sz w:val="22"/>
              </w:rPr>
              <w:pPrChange w:id="1223" w:author="Tom" w:date="2019-06-28T22:40:00Z">
                <w:pPr>
                  <w:pStyle w:val="TableContents"/>
                  <w:spacing w:line="480" w:lineRule="auto"/>
                  <w:jc w:val="center"/>
                </w:pPr>
              </w:pPrChange>
            </w:pPr>
            <m:oMathPara>
              <m:oMath>
                <m:f>
                  <m:fPr>
                    <m:type m:val="lin"/>
                    <m:ctrlPr>
                      <w:rPr>
                        <w:rFonts w:ascii="Cambria Math" w:hAnsi="Cambria Math"/>
                      </w:rPr>
                    </m:ctrlPr>
                  </m:fPr>
                  <m:num>
                    <m:sSubSup>
                      <m:sSubSupPr>
                        <m:ctrlPr>
                          <w:rPr>
                            <w:rFonts w:ascii="Cambria Math" w:hAnsi="Cambria Math"/>
                          </w:rPr>
                        </m:ctrlPr>
                      </m:sSubSupPr>
                      <m:e>
                        <m:acc>
                          <m:accPr>
                            <m:ctrlPr>
                              <w:ins w:id="1224" w:author="Tom" w:date="2019-04-15T22:10:00Z">
                                <w:rPr>
                                  <w:rFonts w:ascii="Cambria Math" w:hAnsi="Cambria Math"/>
                                  <w:i/>
                                </w:rPr>
                              </w:ins>
                            </m:ctrlPr>
                          </m:accPr>
                          <m:e>
                            <m:sSub>
                              <m:sSubPr>
                                <m:ctrlPr>
                                  <w:ins w:id="1225" w:author="Tom" w:date="2019-04-15T22:10:00Z">
                                    <w:rPr>
                                      <w:rFonts w:ascii="Cambria Math" w:hAnsi="Cambria Math" w:cs="Arial Unicode MS"/>
                                      <w:i/>
                                      <w:color w:val="000000"/>
                                      <w:u w:color="000000"/>
                                    </w:rPr>
                                  </w:ins>
                                </m:ctrlPr>
                              </m:sSubPr>
                              <m:e>
                                <m:r>
                                  <w:ins w:id="1226" w:author="Tom" w:date="2019-04-15T22:10:00Z">
                                    <w:rPr>
                                      <w:rFonts w:ascii="Cambria Math" w:hAnsi="Cambria Math"/>
                                    </w:rPr>
                                    <m:t>C</m:t>
                                  </w:ins>
                                </m:r>
                              </m:e>
                              <m:sub>
                                <m:r>
                                  <w:ins w:id="1227" w:author="Tom" w:date="2019-04-15T22:10:00Z">
                                    <w:rPr>
                                      <w:rFonts w:ascii="Cambria Math" w:hAnsi="Cambria Math"/>
                                    </w:rPr>
                                    <m:t>c</m:t>
                                  </w:ins>
                                </m:r>
                              </m:sub>
                            </m:sSub>
                          </m:e>
                        </m:acc>
                        <m:acc>
                          <m:accPr>
                            <m:chr m:val="^"/>
                            <m:ctrlPr>
                              <w:del w:id="1228" w:author="Tom" w:date="2019-04-15T22:10:00Z">
                                <w:rPr>
                                  <w:rFonts w:ascii="Cambria Math" w:hAnsi="Cambria Math"/>
                                </w:rPr>
                              </w:del>
                            </m:ctrlPr>
                          </m:accPr>
                          <m:e>
                            <m:sSub>
                              <m:sSubPr>
                                <m:ctrlPr>
                                  <w:del w:id="1229" w:author="Tom" w:date="2019-04-15T22:10:00Z">
                                    <w:rPr>
                                      <w:rFonts w:ascii="Cambria Math" w:hAnsi="Cambria Math"/>
                                    </w:rPr>
                                  </w:del>
                                </m:ctrlPr>
                              </m:sSubPr>
                              <m:e>
                                <m:r>
                                  <w:del w:id="1230" w:author="Tom" w:date="2019-04-15T22:10:00Z">
                                    <w:rPr>
                                      <w:rFonts w:ascii="Cambria Math" w:hAnsi="Cambria Math"/>
                                    </w:rPr>
                                    <m:t>C</m:t>
                                  </w:del>
                                </m:r>
                              </m:e>
                              <m:sub>
                                <m:r>
                                  <w:del w:id="1231" w:author="Tom" w:date="2019-04-15T22:10:00Z">
                                    <w:rPr>
                                      <w:rFonts w:ascii="Cambria Math" w:hAnsi="Cambria Math"/>
                                    </w:rPr>
                                    <m:t>c</m:t>
                                  </w:del>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ins w:id="1232" w:author="Tom" w:date="2019-04-15T22:09:00Z">
                        <w:rPr>
                          <w:rFonts w:ascii="Cambria Math" w:hAnsi="Cambria Math"/>
                        </w:rPr>
                      </w:ins>
                    </m:ctrlPr>
                  </m:dPr>
                  <m:e>
                    <m:acc>
                      <m:accPr>
                        <m:ctrlPr>
                          <w:ins w:id="1233" w:author="Tom" w:date="2019-04-15T22:09:00Z">
                            <w:rPr>
                              <w:rFonts w:ascii="Cambria Math" w:hAnsi="Cambria Math"/>
                              <w:i/>
                            </w:rPr>
                          </w:ins>
                        </m:ctrlPr>
                      </m:accPr>
                      <m:e>
                        <m:r>
                          <w:ins w:id="1234" w:author="Tom" w:date="2019-04-15T22:09:00Z">
                            <w:rPr>
                              <w:rFonts w:ascii="Cambria Math" w:hAnsi="Cambria Math"/>
                            </w:rPr>
                            <m:t>M</m:t>
                          </w:ins>
                        </m:r>
                      </m:e>
                    </m:acc>
                    <m:r>
                      <w:ins w:id="1235" w:author="Tom" w:date="2019-04-15T22:09:00Z">
                        <w:rPr>
                          <w:rFonts w:ascii="Cambria Math" w:hAnsi="Cambria Math"/>
                        </w:rPr>
                        <m:t>+</m:t>
                      </w:ins>
                    </m:r>
                    <m:acc>
                      <m:accPr>
                        <m:ctrlPr>
                          <w:ins w:id="1236" w:author="Tom" w:date="2019-04-15T22:09:00Z">
                            <w:rPr>
                              <w:rFonts w:ascii="Cambria Math" w:hAnsi="Cambria Math"/>
                              <w:i/>
                            </w:rPr>
                          </w:ins>
                        </m:ctrlPr>
                      </m:accPr>
                      <m:e>
                        <m:r>
                          <w:ins w:id="1237" w:author="Tom" w:date="2019-04-15T22:09:00Z">
                            <w:rPr>
                              <w:rFonts w:ascii="Cambria Math" w:hAnsi="Cambria Math"/>
                            </w:rPr>
                            <m:t>N</m:t>
                          </w:ins>
                        </m:r>
                      </m:e>
                    </m:acc>
                  </m:e>
                </m:d>
                <m:d>
                  <m:dPr>
                    <m:ctrlPr>
                      <w:del w:id="1238" w:author="Tom" w:date="2019-04-15T22:09:00Z">
                        <w:rPr>
                          <w:rFonts w:ascii="Cambria Math" w:hAnsi="Cambria Math"/>
                        </w:rPr>
                      </w:del>
                    </m:ctrlPr>
                  </m:dPr>
                  <m:e>
                    <m:acc>
                      <m:accPr>
                        <m:chr m:val="^"/>
                        <m:ctrlPr>
                          <w:del w:id="1239" w:author="Tom" w:date="2019-04-15T22:09:00Z">
                            <w:rPr>
                              <w:rFonts w:ascii="Cambria Math" w:hAnsi="Cambria Math"/>
                            </w:rPr>
                          </w:del>
                        </m:ctrlPr>
                      </m:accPr>
                      <m:e>
                        <m:r>
                          <w:del w:id="1240" w:author="Tom" w:date="2019-04-15T22:09:00Z">
                            <w:rPr>
                              <w:rFonts w:ascii="Cambria Math" w:hAnsi="Cambria Math"/>
                            </w:rPr>
                            <m:t>M</m:t>
                          </w:del>
                        </m:r>
                      </m:e>
                    </m:acc>
                    <m:r>
                      <w:del w:id="1241" w:author="Tom" w:date="2019-04-15T22:09:00Z">
                        <w:rPr>
                          <w:rFonts w:ascii="Cambria Math" w:hAnsi="Cambria Math"/>
                        </w:rPr>
                        <m:t>+</m:t>
                      </w:del>
                    </m:r>
                    <m:acc>
                      <m:accPr>
                        <m:chr m:val="^"/>
                        <m:ctrlPr>
                          <w:del w:id="1242" w:author="Tom" w:date="2019-04-15T22:09:00Z">
                            <w:rPr>
                              <w:rFonts w:ascii="Cambria Math" w:hAnsi="Cambria Math"/>
                            </w:rPr>
                          </w:del>
                        </m:ctrlPr>
                      </m:accPr>
                      <m:e>
                        <m:r>
                          <w:del w:id="1243" w:author="Tom" w:date="2019-04-15T22:09:00Z">
                            <w:rPr>
                              <w:rFonts w:ascii="Cambria Math" w:hAnsi="Cambria Math"/>
                            </w:rPr>
                            <m:t>N</m:t>
                          </w:del>
                        </m:r>
                      </m:e>
                    </m:acc>
                  </m:e>
                </m:d>
              </m:oMath>
            </m:oMathPara>
          </w:p>
          <w:p w14:paraId="7CC8FA1D" w14:textId="151F9E92" w:rsidR="00FD3325" w:rsidRDefault="00E01405">
            <w:pPr>
              <w:pStyle w:val="TableContents"/>
              <w:spacing w:line="480" w:lineRule="auto"/>
              <w:jc w:val="both"/>
              <w:rPr>
                <w:sz w:val="22"/>
                <w:szCs w:val="22"/>
              </w:rPr>
              <w:pPrChange w:id="1244" w:author="Tom" w:date="2019-06-28T22:40:00Z">
                <w:pPr>
                  <w:pStyle w:val="TableContents"/>
                  <w:spacing w:line="480" w:lineRule="auto"/>
                  <w:jc w:val="center"/>
                </w:pPr>
              </w:pPrChange>
            </w:pPr>
            <m:oMath>
              <m:acc>
                <m:accPr>
                  <m:chr m:val="^"/>
                  <m:ctrlPr>
                    <w:del w:id="1245" w:author="Tom" w:date="2019-04-15T22:09:00Z">
                      <w:rPr>
                        <w:rFonts w:ascii="Cambria Math" w:hAnsi="Cambria Math"/>
                      </w:rPr>
                    </w:del>
                  </m:ctrlPr>
                </m:accPr>
                <m:e>
                  <m:r>
                    <w:del w:id="1246" w:author="Tom" w:date="2019-04-15T22:09:00Z">
                      <w:rPr>
                        <w:rFonts w:ascii="Cambria Math" w:hAnsi="Cambria Math"/>
                      </w:rPr>
                      <m:t>M</m:t>
                    </w:del>
                  </m:r>
                </m:e>
              </m:acc>
              <m:r>
                <w:del w:id="1247" w:author="Tom" w:date="2019-07-01T19:06:00Z">
                  <w:rPr>
                    <w:rFonts w:ascii="Cambria Math" w:hAnsi="Cambria Math"/>
                  </w:rPr>
                  <m:t>=</m:t>
                </w:del>
              </m:r>
              <m:f>
                <m:fPr>
                  <m:ctrlPr>
                    <w:del w:id="1248" w:author="Tom" w:date="2019-07-01T19:06:00Z">
                      <w:rPr>
                        <w:rFonts w:ascii="Cambria Math" w:hAnsi="Cambria Math"/>
                      </w:rPr>
                    </w:del>
                  </m:ctrlPr>
                </m:fPr>
                <m:num>
                  <m:r>
                    <w:del w:id="1249" w:author="Tom" w:date="2019-07-01T19:06:00Z">
                      <w:rPr>
                        <w:rFonts w:ascii="Cambria Math" w:hAnsi="Cambria Math"/>
                      </w:rPr>
                      <m:t>-</m:t>
                    </w:del>
                  </m:r>
                  <m:sSub>
                    <m:sSubPr>
                      <m:ctrlPr>
                        <w:del w:id="1250" w:author="Tom" w:date="2019-07-01T19:06:00Z">
                          <w:rPr>
                            <w:rFonts w:ascii="Cambria Math" w:hAnsi="Cambria Math"/>
                          </w:rPr>
                        </w:del>
                      </m:ctrlPr>
                    </m:sSubPr>
                    <m:e>
                      <m:r>
                        <w:del w:id="1251" w:author="Tom" w:date="2019-07-01T19:06:00Z">
                          <w:rPr>
                            <w:rFonts w:ascii="Cambria Math" w:hAnsi="Cambria Math"/>
                          </w:rPr>
                          <m:t>α</m:t>
                        </w:del>
                      </m:r>
                    </m:e>
                    <m:sub>
                      <m:r>
                        <w:del w:id="1252" w:author="Tom" w:date="2019-07-01T19:06:00Z">
                          <w:rPr>
                            <w:rFonts w:ascii="Cambria Math" w:hAnsi="Cambria Math"/>
                          </w:rPr>
                          <m:t>2</m:t>
                        </w:del>
                      </m:r>
                    </m:sub>
                  </m:sSub>
                  <m:r>
                    <w:del w:id="1253" w:author="Tom" w:date="2019-07-01T19:06:00Z">
                      <w:rPr>
                        <w:rFonts w:ascii="Cambria Math" w:hAnsi="Cambria Math"/>
                      </w:rPr>
                      <m:t>+</m:t>
                    </w:del>
                  </m:r>
                  <m:rad>
                    <m:radPr>
                      <m:degHide m:val="1"/>
                      <m:ctrlPr>
                        <w:del w:id="1254" w:author="Tom" w:date="2019-07-01T19:06:00Z">
                          <w:rPr>
                            <w:rFonts w:ascii="Cambria Math" w:hAnsi="Cambria Math"/>
                          </w:rPr>
                        </w:del>
                      </m:ctrlPr>
                    </m:radPr>
                    <m:deg/>
                    <m:e>
                      <m:r>
                        <w:ins w:id="1255" w:author="Tom" w:date="2019-07-01T19:06:00Z">
                          <w:rPr>
                            <w:rFonts w:ascii="Cambria Math" w:hAnsi="Cambria Math"/>
                          </w:rPr>
                          <m:t xml:space="preserve">                                                          </m:t>
                        </w:ins>
                      </m:r>
                      <m:sSubSup>
                        <m:sSubSupPr>
                          <m:ctrlPr>
                            <w:del w:id="1256" w:author="Tom" w:date="2019-07-01T19:06:00Z">
                              <w:rPr>
                                <w:rFonts w:ascii="Cambria Math" w:hAnsi="Cambria Math"/>
                              </w:rPr>
                            </w:del>
                          </m:ctrlPr>
                        </m:sSubSupPr>
                        <m:e>
                          <m:r>
                            <w:del w:id="1257" w:author="Tom" w:date="2019-07-01T19:06:00Z">
                              <w:rPr>
                                <w:rFonts w:ascii="Cambria Math" w:hAnsi="Cambria Math"/>
                              </w:rPr>
                              <m:t>α</m:t>
                            </w:del>
                          </m:r>
                        </m:e>
                        <m:sub>
                          <m:r>
                            <w:del w:id="1258" w:author="Tom" w:date="2019-07-01T19:06:00Z">
                              <w:rPr>
                                <w:rFonts w:ascii="Cambria Math" w:hAnsi="Cambria Math"/>
                              </w:rPr>
                              <m:t>2</m:t>
                            </w:del>
                          </m:r>
                        </m:sub>
                        <m:sup>
                          <m:r>
                            <w:del w:id="1259" w:author="Tom" w:date="2019-07-01T19:06:00Z">
                              <w:rPr>
                                <w:rFonts w:ascii="Cambria Math" w:hAnsi="Cambria Math"/>
                              </w:rPr>
                              <m:t>2</m:t>
                            </w:del>
                          </m:r>
                        </m:sup>
                      </m:sSubSup>
                      <m:r>
                        <w:del w:id="1260" w:author="Tom" w:date="2019-07-01T19:06:00Z">
                          <w:rPr>
                            <w:rFonts w:ascii="Cambria Math" w:hAnsi="Cambria Math"/>
                          </w:rPr>
                          <m:t>-4</m:t>
                        </w:del>
                      </m:r>
                      <m:sSub>
                        <m:sSubPr>
                          <m:ctrlPr>
                            <w:del w:id="1261" w:author="Tom" w:date="2019-07-01T19:06:00Z">
                              <w:rPr>
                                <w:rFonts w:ascii="Cambria Math" w:hAnsi="Cambria Math"/>
                              </w:rPr>
                            </w:del>
                          </m:ctrlPr>
                        </m:sSubPr>
                        <m:e>
                          <m:r>
                            <w:del w:id="1262" w:author="Tom" w:date="2019-07-01T19:06:00Z">
                              <w:rPr>
                                <w:rFonts w:ascii="Cambria Math" w:hAnsi="Cambria Math"/>
                              </w:rPr>
                              <m:t>α</m:t>
                            </w:del>
                          </m:r>
                        </m:e>
                        <m:sub>
                          <m:r>
                            <w:del w:id="1263" w:author="Tom" w:date="2019-07-01T19:06:00Z">
                              <w:rPr>
                                <w:rFonts w:ascii="Cambria Math" w:hAnsi="Cambria Math"/>
                              </w:rPr>
                              <m:t>1</m:t>
                            </w:del>
                          </m:r>
                        </m:sub>
                      </m:sSub>
                      <m:sSub>
                        <m:sSubPr>
                          <m:ctrlPr>
                            <w:del w:id="1264" w:author="Tom" w:date="2019-07-01T19:06:00Z">
                              <w:rPr>
                                <w:rFonts w:ascii="Cambria Math" w:hAnsi="Cambria Math"/>
                              </w:rPr>
                            </w:del>
                          </m:ctrlPr>
                        </m:sSubPr>
                        <m:e>
                          <m:r>
                            <w:del w:id="1265" w:author="Tom" w:date="2019-07-01T19:06:00Z">
                              <w:rPr>
                                <w:rFonts w:ascii="Cambria Math" w:hAnsi="Cambria Math"/>
                              </w:rPr>
                              <m:t>α</m:t>
                            </w:del>
                          </m:r>
                        </m:e>
                        <m:sub>
                          <m:r>
                            <w:del w:id="1266" w:author="Tom" w:date="2019-07-01T19:06:00Z">
                              <w:rPr>
                                <w:rFonts w:ascii="Cambria Math" w:hAnsi="Cambria Math"/>
                              </w:rPr>
                              <m:t>3</m:t>
                            </w:del>
                          </m:r>
                        </m:sub>
                      </m:sSub>
                    </m:e>
                  </m:rad>
                </m:num>
                <m:den>
                  <m:r>
                    <w:del w:id="1267" w:author="Tom" w:date="2019-07-01T19:06:00Z">
                      <w:rPr>
                        <w:rFonts w:ascii="Cambria Math" w:hAnsi="Cambria Math"/>
                      </w:rPr>
                      <m:t>2</m:t>
                    </w:del>
                  </m:r>
                  <m:sSub>
                    <m:sSubPr>
                      <m:ctrlPr>
                        <w:del w:id="1268" w:author="Tom" w:date="2019-07-01T19:06:00Z">
                          <w:rPr>
                            <w:rFonts w:ascii="Cambria Math" w:hAnsi="Cambria Math"/>
                          </w:rPr>
                        </w:del>
                      </m:ctrlPr>
                    </m:sSubPr>
                    <m:e>
                      <m:r>
                        <w:del w:id="1269" w:author="Tom" w:date="2019-07-01T19:06:00Z">
                          <w:rPr>
                            <w:rFonts w:ascii="Cambria Math" w:hAnsi="Cambria Math"/>
                          </w:rPr>
                          <m:t>α</m:t>
                        </w:del>
                      </m:r>
                    </m:e>
                    <m:sub>
                      <m:r>
                        <w:del w:id="1270" w:author="Tom" w:date="2019-07-01T19:06:00Z">
                          <w:rPr>
                            <w:rFonts w:ascii="Cambria Math" w:hAnsi="Cambria Math"/>
                          </w:rPr>
                          <m:t>1</m:t>
                        </w:del>
                      </m:r>
                    </m:sub>
                  </m:sSub>
                </m:den>
              </m:f>
            </m:oMath>
            <w:del w:id="1271" w:author="Tom" w:date="2019-07-01T19:06:00Z">
              <w:r w:rsidR="00A93B8D" w:rsidDel="00CF1C27">
                <w:rPr>
                  <w:sz w:val="22"/>
                  <w:szCs w:val="22"/>
                </w:rPr>
                <w:delText xml:space="preserve"> </w:delText>
              </w:r>
            </w:del>
            <m:oMath>
              <m:acc>
                <m:accPr>
                  <m:ctrlPr>
                    <w:ins w:id="1272" w:author="Tom" w:date="2019-07-01T19:06:00Z">
                      <w:rPr>
                        <w:rFonts w:ascii="Cambria Math" w:hAnsi="Cambria Math"/>
                        <w:i/>
                      </w:rPr>
                    </w:ins>
                  </m:ctrlPr>
                </m:accPr>
                <m:e>
                  <m:r>
                    <w:ins w:id="1273" w:author="Tom" w:date="2019-07-01T19:06:00Z">
                      <w:rPr>
                        <w:rFonts w:ascii="Cambria Math" w:hAnsi="Cambria Math"/>
                      </w:rPr>
                      <m:t>M</m:t>
                    </w:ins>
                  </m:r>
                </m:e>
              </m:acc>
              <m:r>
                <w:ins w:id="1274" w:author="Tom" w:date="2019-07-01T19:06:00Z">
                  <w:rPr>
                    <w:rFonts w:ascii="Cambria Math" w:hAnsi="Cambria Math"/>
                  </w:rPr>
                  <m:t>=</m:t>
                </w:ins>
              </m:r>
              <m:f>
                <m:fPr>
                  <m:ctrlPr>
                    <w:ins w:id="1275" w:author="Tom" w:date="2019-07-01T19:06:00Z">
                      <w:rPr>
                        <w:rFonts w:ascii="Cambria Math" w:hAnsi="Cambria Math"/>
                      </w:rPr>
                    </w:ins>
                  </m:ctrlPr>
                </m:fPr>
                <m:num>
                  <m:r>
                    <w:ins w:id="1276" w:author="Tom" w:date="2019-07-01T19:06:00Z">
                      <w:rPr>
                        <w:rFonts w:ascii="Cambria Math" w:hAnsi="Cambria Math"/>
                      </w:rPr>
                      <m:t>-</m:t>
                    </w:ins>
                  </m:r>
                  <m:sSub>
                    <m:sSubPr>
                      <m:ctrlPr>
                        <w:ins w:id="1277" w:author="Tom" w:date="2019-07-01T19:06:00Z">
                          <w:rPr>
                            <w:rFonts w:ascii="Cambria Math" w:hAnsi="Cambria Math"/>
                          </w:rPr>
                        </w:ins>
                      </m:ctrlPr>
                    </m:sSubPr>
                    <m:e>
                      <m:r>
                        <w:ins w:id="1278" w:author="Tom" w:date="2019-07-01T19:06:00Z">
                          <w:rPr>
                            <w:rFonts w:ascii="Cambria Math" w:hAnsi="Cambria Math"/>
                          </w:rPr>
                          <m:t>α</m:t>
                        </w:ins>
                      </m:r>
                    </m:e>
                    <m:sub>
                      <m:r>
                        <w:ins w:id="1279" w:author="Tom" w:date="2019-07-01T19:06:00Z">
                          <w:rPr>
                            <w:rFonts w:ascii="Cambria Math" w:hAnsi="Cambria Math"/>
                          </w:rPr>
                          <m:t>2</m:t>
                        </w:ins>
                      </m:r>
                    </m:sub>
                  </m:sSub>
                  <m:r>
                    <w:ins w:id="1280" w:author="Tom" w:date="2019-07-01T19:06:00Z">
                      <w:rPr>
                        <w:rFonts w:ascii="Cambria Math" w:hAnsi="Cambria Math"/>
                      </w:rPr>
                      <m:t>+</m:t>
                    </w:ins>
                  </m:r>
                  <m:rad>
                    <m:radPr>
                      <m:degHide m:val="1"/>
                      <m:ctrlPr>
                        <w:ins w:id="1281" w:author="Tom" w:date="2019-07-01T19:06:00Z">
                          <w:rPr>
                            <w:rFonts w:ascii="Cambria Math" w:hAnsi="Cambria Math"/>
                          </w:rPr>
                        </w:ins>
                      </m:ctrlPr>
                    </m:radPr>
                    <m:deg/>
                    <m:e>
                      <m:sSubSup>
                        <m:sSubSupPr>
                          <m:ctrlPr>
                            <w:ins w:id="1282" w:author="Tom" w:date="2019-07-01T19:06:00Z">
                              <w:rPr>
                                <w:rFonts w:ascii="Cambria Math" w:hAnsi="Cambria Math"/>
                              </w:rPr>
                            </w:ins>
                          </m:ctrlPr>
                        </m:sSubSupPr>
                        <m:e>
                          <m:r>
                            <w:ins w:id="1283" w:author="Tom" w:date="2019-07-01T19:06:00Z">
                              <w:rPr>
                                <w:rFonts w:ascii="Cambria Math" w:hAnsi="Cambria Math"/>
                              </w:rPr>
                              <m:t>α</m:t>
                            </w:ins>
                          </m:r>
                        </m:e>
                        <m:sub>
                          <m:r>
                            <w:ins w:id="1284" w:author="Tom" w:date="2019-07-01T19:06:00Z">
                              <w:rPr>
                                <w:rFonts w:ascii="Cambria Math" w:hAnsi="Cambria Math"/>
                              </w:rPr>
                              <m:t>2</m:t>
                            </w:ins>
                          </m:r>
                        </m:sub>
                        <m:sup>
                          <m:r>
                            <w:ins w:id="1285" w:author="Tom" w:date="2019-07-01T19:06:00Z">
                              <w:rPr>
                                <w:rFonts w:ascii="Cambria Math" w:hAnsi="Cambria Math"/>
                              </w:rPr>
                              <m:t>2</m:t>
                            </w:ins>
                          </m:r>
                        </m:sup>
                      </m:sSubSup>
                      <m:r>
                        <w:ins w:id="1286" w:author="Tom" w:date="2019-07-01T19:06:00Z">
                          <w:rPr>
                            <w:rFonts w:ascii="Cambria Math" w:hAnsi="Cambria Math"/>
                          </w:rPr>
                          <m:t>-4</m:t>
                        </w:ins>
                      </m:r>
                      <m:sSub>
                        <m:sSubPr>
                          <m:ctrlPr>
                            <w:ins w:id="1287" w:author="Tom" w:date="2019-07-01T19:06:00Z">
                              <w:rPr>
                                <w:rFonts w:ascii="Cambria Math" w:hAnsi="Cambria Math"/>
                              </w:rPr>
                            </w:ins>
                          </m:ctrlPr>
                        </m:sSubPr>
                        <m:e>
                          <m:r>
                            <w:ins w:id="1288" w:author="Tom" w:date="2019-07-01T19:06:00Z">
                              <w:rPr>
                                <w:rFonts w:ascii="Cambria Math" w:hAnsi="Cambria Math"/>
                              </w:rPr>
                              <m:t>α</m:t>
                            </w:ins>
                          </m:r>
                        </m:e>
                        <m:sub>
                          <m:r>
                            <w:ins w:id="1289" w:author="Tom" w:date="2019-07-01T19:06:00Z">
                              <w:rPr>
                                <w:rFonts w:ascii="Cambria Math" w:hAnsi="Cambria Math"/>
                              </w:rPr>
                              <m:t>1</m:t>
                            </w:ins>
                          </m:r>
                        </m:sub>
                      </m:sSub>
                      <m:sSub>
                        <m:sSubPr>
                          <m:ctrlPr>
                            <w:ins w:id="1290" w:author="Tom" w:date="2019-07-01T19:06:00Z">
                              <w:rPr>
                                <w:rFonts w:ascii="Cambria Math" w:hAnsi="Cambria Math"/>
                              </w:rPr>
                            </w:ins>
                          </m:ctrlPr>
                        </m:sSubPr>
                        <m:e>
                          <m:r>
                            <w:ins w:id="1291" w:author="Tom" w:date="2019-07-01T19:06:00Z">
                              <w:rPr>
                                <w:rFonts w:ascii="Cambria Math" w:hAnsi="Cambria Math"/>
                              </w:rPr>
                              <m:t>α</m:t>
                            </w:ins>
                          </m:r>
                        </m:e>
                        <m:sub>
                          <m:r>
                            <w:ins w:id="1292" w:author="Tom" w:date="2019-07-01T19:06:00Z">
                              <w:rPr>
                                <w:rFonts w:ascii="Cambria Math" w:hAnsi="Cambria Math"/>
                              </w:rPr>
                              <m:t>3</m:t>
                            </w:ins>
                          </m:r>
                        </m:sub>
                      </m:sSub>
                    </m:e>
                  </m:rad>
                </m:num>
                <m:den>
                  <m:r>
                    <w:ins w:id="1293" w:author="Tom" w:date="2019-07-01T19:06:00Z">
                      <w:rPr>
                        <w:rFonts w:ascii="Cambria Math" w:hAnsi="Cambria Math"/>
                      </w:rPr>
                      <m:t>2</m:t>
                    </w:ins>
                  </m:r>
                  <m:sSub>
                    <m:sSubPr>
                      <m:ctrlPr>
                        <w:ins w:id="1294" w:author="Tom" w:date="2019-07-01T19:06:00Z">
                          <w:rPr>
                            <w:rFonts w:ascii="Cambria Math" w:hAnsi="Cambria Math"/>
                          </w:rPr>
                        </w:ins>
                      </m:ctrlPr>
                    </m:sSubPr>
                    <m:e>
                      <m:r>
                        <w:ins w:id="1295" w:author="Tom" w:date="2019-07-01T19:06:00Z">
                          <w:rPr>
                            <w:rFonts w:ascii="Cambria Math" w:hAnsi="Cambria Math"/>
                          </w:rPr>
                          <m:t>α</m:t>
                        </w:ins>
                      </m:r>
                    </m:e>
                    <m:sub>
                      <m:r>
                        <w:ins w:id="1296" w:author="Tom" w:date="2019-07-01T19:06:00Z">
                          <w:rPr>
                            <w:rFonts w:ascii="Cambria Math" w:hAnsi="Cambria Math"/>
                          </w:rPr>
                          <m:t>1</m:t>
                        </w:ins>
                      </m:r>
                    </m:sub>
                  </m:sSub>
                </m:den>
              </m:f>
            </m:oMath>
          </w:p>
          <w:p w14:paraId="4530354D" w14:textId="77777777" w:rsidR="00FD3325" w:rsidRDefault="00E01405">
            <w:pPr>
              <w:pStyle w:val="TableContents"/>
              <w:spacing w:line="480" w:lineRule="auto"/>
              <w:jc w:val="both"/>
              <w:rPr>
                <w:sz w:val="22"/>
                <w:szCs w:val="22"/>
              </w:rPr>
              <w:pPrChange w:id="1297" w:author="Tom" w:date="2019-06-28T22:40:00Z">
                <w:pPr>
                  <w:pStyle w:val="TableContents"/>
                  <w:spacing w:line="480" w:lineRule="auto"/>
                  <w:jc w:val="center"/>
                </w:pPr>
              </w:pPrChange>
            </w:pPr>
            <m:oMathPara>
              <m:oMath>
                <m:acc>
                  <m:accPr>
                    <m:ctrlPr>
                      <w:ins w:id="1298" w:author="Tom" w:date="2019-04-15T22:09:00Z">
                        <w:rPr>
                          <w:rFonts w:ascii="Cambria Math" w:hAnsi="Cambria Math"/>
                          <w:i/>
                        </w:rPr>
                      </w:ins>
                    </m:ctrlPr>
                  </m:accPr>
                  <m:e>
                    <m:r>
                      <w:ins w:id="1299" w:author="Tom" w:date="2019-04-15T22:09:00Z">
                        <w:rPr>
                          <w:rFonts w:ascii="Cambria Math" w:hAnsi="Cambria Math"/>
                        </w:rPr>
                        <m:t>N</m:t>
                      </w:ins>
                    </m:r>
                  </m:e>
                </m:acc>
                <m:acc>
                  <m:accPr>
                    <m:chr m:val="^"/>
                    <m:ctrlPr>
                      <w:del w:id="1300" w:author="Tom" w:date="2019-04-15T22:09:00Z">
                        <w:rPr>
                          <w:rFonts w:ascii="Cambria Math" w:hAnsi="Cambria Math"/>
                        </w:rPr>
                      </w:del>
                    </m:ctrlPr>
                  </m:accPr>
                  <m:e>
                    <m:r>
                      <w:del w:id="1301" w:author="Tom" w:date="2019-04-15T22:09:00Z">
                        <w:rPr>
                          <w:rFonts w:ascii="Cambria Math" w:hAnsi="Cambria Math"/>
                        </w:rPr>
                        <m:t>N</m:t>
                      </w:del>
                    </m:r>
                  </m:e>
                </m:acc>
                <m:r>
                  <w:rPr>
                    <w:rFonts w:ascii="Cambria Math" w:hAnsi="Cambria Math"/>
                  </w:rPr>
                  <m:t>=β-</m:t>
                </m:r>
                <m:acc>
                  <m:accPr>
                    <m:ctrlPr>
                      <w:ins w:id="1302" w:author="Tom" w:date="2019-04-15T22:09:00Z">
                        <w:rPr>
                          <w:rFonts w:ascii="Cambria Math" w:hAnsi="Cambria Math"/>
                          <w:i/>
                        </w:rPr>
                      </w:ins>
                    </m:ctrlPr>
                  </m:accPr>
                  <m:e>
                    <m:r>
                      <w:ins w:id="1303" w:author="Tom" w:date="2019-04-15T22:09:00Z">
                        <w:rPr>
                          <w:rFonts w:ascii="Cambria Math" w:hAnsi="Cambria Math"/>
                        </w:rPr>
                        <m:t>M</m:t>
                      </w:ins>
                    </m:r>
                  </m:e>
                </m:acc>
                <m:acc>
                  <m:accPr>
                    <m:chr m:val="^"/>
                    <m:ctrlPr>
                      <w:del w:id="1304" w:author="Tom" w:date="2019-04-15T22:09:00Z">
                        <w:rPr>
                          <w:rFonts w:ascii="Cambria Math" w:hAnsi="Cambria Math"/>
                        </w:rPr>
                      </w:del>
                    </m:ctrlPr>
                  </m:accPr>
                  <m:e>
                    <m:r>
                      <w:del w:id="1305" w:author="Tom" w:date="2019-04-15T22:09:00Z">
                        <w:rPr>
                          <w:rFonts w:ascii="Cambria Math" w:hAnsi="Cambria Math"/>
                        </w:rPr>
                        <m:t>M</m:t>
                      </w:del>
                    </m:r>
                  </m:e>
                </m:acc>
              </m:oMath>
            </m:oMathPara>
          </w:p>
          <w:p w14:paraId="6579B418" w14:textId="77777777" w:rsidR="00FD3325" w:rsidRDefault="00A93B8D">
            <w:pPr>
              <w:pStyle w:val="TableContents"/>
              <w:spacing w:line="480" w:lineRule="auto"/>
              <w:jc w:val="both"/>
              <w:rPr>
                <w:sz w:val="22"/>
                <w:szCs w:val="22"/>
              </w:rPr>
              <w:pPrChange w:id="1306" w:author="Tom" w:date="2019-06-28T22:40:00Z">
                <w:pPr>
                  <w:pStyle w:val="TableContents"/>
                  <w:spacing w:line="480" w:lineRule="auto"/>
                </w:pPr>
              </w:pPrChange>
            </w:pPr>
            <w:r>
              <w:rPr>
                <w:sz w:val="22"/>
                <w:szCs w:val="22"/>
              </w:rPr>
              <w:t>Where,</w:t>
            </w:r>
          </w:p>
          <w:p w14:paraId="08FEF6DB" w14:textId="77777777" w:rsidR="00FD3325" w:rsidRDefault="00E01405">
            <w:pPr>
              <w:pStyle w:val="TableContents"/>
              <w:spacing w:line="480" w:lineRule="auto"/>
              <w:jc w:val="both"/>
              <w:rPr>
                <w:sz w:val="22"/>
                <w:szCs w:val="22"/>
              </w:rPr>
              <w:pPrChange w:id="1307" w:author="Tom" w:date="2019-06-28T22:40: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duβ</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u</m:t>
                    </m:r>
                  </m:num>
                  <m:den>
                    <m:r>
                      <w:rPr>
                        <w:rFonts w:ascii="Cambria Math" w:hAnsi="Cambria Math"/>
                      </w:rPr>
                      <m:t>g</m:t>
                    </m:r>
                  </m:den>
                </m:f>
                <m:r>
                  <w:rPr>
                    <w:rFonts w:ascii="Cambria Math" w:hAnsi="Cambria Math"/>
                  </w:rPr>
                  <m:t>-βf</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14:paraId="3850E5E2" w14:textId="77777777" w:rsidR="00FD3325" w:rsidRDefault="00E01405">
            <w:pPr>
              <w:pStyle w:val="TableContents"/>
              <w:spacing w:line="480" w:lineRule="auto"/>
              <w:jc w:val="both"/>
              <w:rPr>
                <w:sz w:val="22"/>
                <w:szCs w:val="22"/>
              </w:rPr>
              <w:pPrChange w:id="1308" w:author="Tom" w:date="2019-06-28T22:40: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βf-</m:t>
                </m:r>
                <m:sSup>
                  <m:sSupPr>
                    <m:ctrlPr>
                      <w:rPr>
                        <w:rFonts w:ascii="Cambria Math" w:hAnsi="Cambria Math"/>
                      </w:rPr>
                    </m:ctrlPr>
                  </m:sSupPr>
                  <m:e>
                    <m:r>
                      <w:rPr>
                        <w:rFonts w:ascii="Cambria Math" w:hAnsi="Cambria Math"/>
                      </w:rPr>
                      <m:t>β</m:t>
                    </m:r>
                  </m:e>
                  <m:sup>
                    <m:r>
                      <w:rPr>
                        <w:rFonts w:ascii="Cambria Math" w:hAnsi="Cambria Math"/>
                      </w:rPr>
                      <m:t>2</m:t>
                    </m:r>
                  </m:sup>
                </m:sSup>
                <m:d>
                  <m:dPr>
                    <m:ctrlPr>
                      <w:rPr>
                        <w:rFonts w:ascii="Cambria Math" w:hAnsi="Cambria Math"/>
                      </w:rPr>
                    </m:ctrlPr>
                  </m:dPr>
                  <m:e>
                    <m:r>
                      <w:rPr>
                        <w:rFonts w:ascii="Cambria Math" w:hAnsi="Cambria Math"/>
                      </w:rPr>
                      <m:t>1-f</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14:paraId="128FDD08" w14:textId="77777777" w:rsidR="00FD3325" w:rsidRDefault="00E01405">
            <w:pPr>
              <w:pStyle w:val="TableContents"/>
              <w:spacing w:line="480" w:lineRule="auto"/>
              <w:jc w:val="both"/>
              <w:rPr>
                <w:sz w:val="22"/>
                <w:szCs w:val="22"/>
              </w:rPr>
              <w:pPrChange w:id="1309" w:author="Tom" w:date="2019-06-28T22:40: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3</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K</m:t>
                    </m:r>
                  </m:e>
                  <m:sub>
                    <m:r>
                      <w:rPr>
                        <w:rFonts w:ascii="Cambria Math" w:hAnsi="Cambria Math"/>
                      </w:rPr>
                      <m:t>c</m:t>
                    </m:r>
                  </m:sub>
                </m:sSub>
                <m:sSup>
                  <m:sSupPr>
                    <m:ctrlPr>
                      <w:rPr>
                        <w:rFonts w:ascii="Cambria Math" w:hAnsi="Cambria Math"/>
                      </w:rPr>
                    </m:ctrlPr>
                  </m:sSupPr>
                  <m:e>
                    <m:r>
                      <w:rPr>
                        <w:rFonts w:ascii="Cambria Math" w:hAnsi="Cambria Math"/>
                      </w:rPr>
                      <m:t>β</m:t>
                    </m:r>
                  </m:e>
                  <m:sup>
                    <m:r>
                      <w:rPr>
                        <w:rFonts w:ascii="Cambria Math" w:hAnsi="Cambria Math"/>
                      </w:rPr>
                      <m:t>2</m:t>
                    </m:r>
                  </m:sup>
                </m:sSup>
              </m:oMath>
            </m:oMathPara>
          </w:p>
          <w:p w14:paraId="341F2BC9" w14:textId="77777777" w:rsidR="00FD3325" w:rsidRDefault="00A93B8D">
            <w:pPr>
              <w:pStyle w:val="TableContents"/>
              <w:spacing w:line="480" w:lineRule="auto"/>
              <w:jc w:val="both"/>
              <w:rPr>
                <w:sz w:val="22"/>
                <w:szCs w:val="22"/>
              </w:rPr>
              <w:pPrChange w:id="1310" w:author="Tom" w:date="2019-06-28T22:40:00Z">
                <w:pPr>
                  <w:pStyle w:val="TableContents"/>
                  <w:spacing w:line="480" w:lineRule="auto"/>
                </w:pPr>
              </w:pPrChange>
            </w:pPr>
            <m:oMathPara>
              <m:oMath>
                <m:r>
                  <w:rPr>
                    <w:rFonts w:ascii="Cambria Math" w:hAnsi="Cambria Math"/>
                  </w:rPr>
                  <m:t>β=</m:t>
                </m:r>
                <m:f>
                  <m:fPr>
                    <m:ctrlPr>
                      <w:rPr>
                        <w:rFonts w:ascii="Cambria Math" w:hAnsi="Cambria Math"/>
                      </w:rPr>
                    </m:ctrlPr>
                  </m:fPr>
                  <m:num>
                    <m:f>
                      <m:fPr>
                        <m:type m:val="lin"/>
                        <m:ctrlPr>
                          <w:rPr>
                            <w:rFonts w:ascii="Cambria Math" w:hAnsi="Cambria Math"/>
                          </w:rPr>
                        </m:ctrlPr>
                      </m:fPr>
                      <m:num>
                        <m:r>
                          <w:rPr>
                            <w:rFonts w:ascii="Cambria Math" w:hAnsi="Cambria Math"/>
                          </w:rPr>
                          <m:t>-f</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
                          <m:dPr>
                            <m:ctrlPr>
                              <w:rPr>
                                <w:rFonts w:ascii="Cambria Math" w:hAnsi="Cambria Math"/>
                              </w:rPr>
                            </m:ctrlPr>
                          </m:dPr>
                          <m:e>
                            <m:r>
                              <w:rPr>
                                <w:rFonts w:ascii="Cambria Math" w:hAnsi="Cambria Math"/>
                              </w:rPr>
                              <m:t>1-f</m:t>
                            </m:r>
                          </m:e>
                        </m:d>
                      </m:den>
                    </m:f>
                  </m:num>
                  <m:den>
                    <m:r>
                      <w:rPr>
                        <w:rFonts w:ascii="Cambria Math" w:hAnsi="Cambria Math"/>
                      </w:rPr>
                      <m:t>d</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e>
                    </m:d>
                  </m:den>
                </m:f>
              </m:oMath>
            </m:oMathPara>
          </w:p>
        </w:tc>
        <w:tc>
          <w:tcPr>
            <w:tcW w:w="1048" w:type="dxa"/>
            <w:shd w:val="clear" w:color="auto" w:fill="auto"/>
            <w:vAlign w:val="center"/>
          </w:tcPr>
          <w:p w14:paraId="2ADF9A7C" w14:textId="77777777" w:rsidR="00FD3325" w:rsidRDefault="00FD3325">
            <w:pPr>
              <w:pStyle w:val="TableContents"/>
              <w:spacing w:line="480" w:lineRule="auto"/>
              <w:jc w:val="both"/>
              <w:pPrChange w:id="1311" w:author="Tom" w:date="2019-06-28T22:40:00Z">
                <w:pPr>
                  <w:pStyle w:val="TableContents"/>
                  <w:spacing w:line="480" w:lineRule="auto"/>
                  <w:jc w:val="right"/>
                </w:pPr>
              </w:pPrChange>
            </w:pPr>
          </w:p>
          <w:p w14:paraId="5F364011" w14:textId="77777777" w:rsidR="00FD3325" w:rsidRDefault="00FD3325">
            <w:pPr>
              <w:pStyle w:val="TableContents"/>
              <w:spacing w:line="480" w:lineRule="auto"/>
              <w:jc w:val="both"/>
              <w:pPrChange w:id="1312" w:author="Tom" w:date="2019-06-28T22:40:00Z">
                <w:pPr>
                  <w:pStyle w:val="TableContents"/>
                  <w:spacing w:line="480" w:lineRule="auto"/>
                  <w:jc w:val="right"/>
                </w:pPr>
              </w:pPrChange>
            </w:pPr>
          </w:p>
          <w:p w14:paraId="3F44AEC8" w14:textId="77777777" w:rsidR="00FD3325" w:rsidRDefault="00FD3325">
            <w:pPr>
              <w:pStyle w:val="TableContents"/>
              <w:spacing w:line="480" w:lineRule="auto"/>
              <w:jc w:val="both"/>
              <w:pPrChange w:id="1313" w:author="Tom" w:date="2019-06-28T22:40:00Z">
                <w:pPr>
                  <w:pStyle w:val="TableContents"/>
                  <w:spacing w:line="480" w:lineRule="auto"/>
                  <w:jc w:val="right"/>
                </w:pPr>
              </w:pPrChange>
            </w:pPr>
          </w:p>
        </w:tc>
      </w:tr>
      <w:tr w:rsidR="00FD3325" w14:paraId="102DE224" w14:textId="77777777">
        <w:trPr>
          <w:tblHeader/>
        </w:trPr>
        <w:tc>
          <w:tcPr>
            <w:tcW w:w="8401" w:type="dxa"/>
            <w:shd w:val="clear" w:color="auto" w:fill="auto"/>
            <w:vAlign w:val="center"/>
          </w:tcPr>
          <w:p w14:paraId="08763F3A" w14:textId="77777777" w:rsidR="00FD3325" w:rsidRDefault="00FD3325">
            <w:pPr>
              <w:pStyle w:val="TableContents"/>
              <w:spacing w:line="480" w:lineRule="auto"/>
              <w:jc w:val="both"/>
              <w:rPr>
                <w:sz w:val="22"/>
                <w:szCs w:val="22"/>
              </w:rPr>
              <w:pPrChange w:id="1314" w:author="Tom" w:date="2019-06-28T22:40:00Z">
                <w:pPr>
                  <w:pStyle w:val="TableContents"/>
                  <w:spacing w:line="480" w:lineRule="auto"/>
                  <w:jc w:val="center"/>
                </w:pPr>
              </w:pPrChange>
            </w:pPr>
          </w:p>
        </w:tc>
        <w:tc>
          <w:tcPr>
            <w:tcW w:w="1048" w:type="dxa"/>
            <w:shd w:val="clear" w:color="auto" w:fill="auto"/>
            <w:vAlign w:val="center"/>
          </w:tcPr>
          <w:p w14:paraId="3B644167" w14:textId="77777777" w:rsidR="00FD3325" w:rsidRDefault="00FD3325">
            <w:pPr>
              <w:pStyle w:val="TableContents"/>
              <w:spacing w:line="480" w:lineRule="auto"/>
              <w:jc w:val="both"/>
              <w:pPrChange w:id="1315" w:author="Tom" w:date="2019-06-28T22:40:00Z">
                <w:pPr>
                  <w:pStyle w:val="TableContents"/>
                  <w:spacing w:line="480" w:lineRule="auto"/>
                  <w:jc w:val="right"/>
                </w:pPr>
              </w:pPrChange>
            </w:pPr>
          </w:p>
        </w:tc>
      </w:tr>
    </w:tbl>
    <w:p w14:paraId="4B492AC3" w14:textId="77777777" w:rsidR="00880323" w:rsidRDefault="00A93B8D">
      <w:pPr>
        <w:pStyle w:val="Body"/>
        <w:spacing w:line="480" w:lineRule="auto"/>
        <w:jc w:val="both"/>
        <w:rPr>
          <w:ins w:id="1316" w:author="Tom" w:date="2019-04-16T14:15:00Z"/>
          <w:rFonts w:cs="Times New Roman"/>
          <w:sz w:val="22"/>
          <w:szCs w:val="22"/>
        </w:rPr>
      </w:pPr>
      <w:r>
        <w:rPr>
          <w:rFonts w:cs="Times New Roman"/>
          <w:sz w:val="22"/>
          <w:szCs w:val="22"/>
        </w:rPr>
        <w:t xml:space="preserve">This equilibrium solution is valid when both </w:t>
      </w:r>
      <m:oMath>
        <m:acc>
          <m:accPr>
            <m:chr m:val="^"/>
            <m:ctrlPr>
              <w:del w:id="1317" w:author="Tom" w:date="2019-04-15T22:10:00Z">
                <w:rPr>
                  <w:rFonts w:ascii="Cambria Math" w:hAnsi="Cambria Math"/>
                </w:rPr>
              </w:del>
            </m:ctrlPr>
          </m:accPr>
          <m:e>
            <m:r>
              <w:del w:id="1318" w:author="Tom" w:date="2019-04-15T22:10:00Z">
                <w:rPr>
                  <w:rFonts w:ascii="Cambria Math" w:hAnsi="Cambria Math"/>
                </w:rPr>
                <m:t>M</m:t>
              </w:del>
            </m:r>
          </m:e>
        </m:acc>
        <m:acc>
          <m:accPr>
            <m:ctrlPr>
              <w:ins w:id="1319" w:author="Tom" w:date="2019-04-15T22:10:00Z">
                <w:rPr>
                  <w:rFonts w:ascii="Cambria Math" w:hAnsi="Cambria Math" w:cs="Times New Roman"/>
                  <w:i/>
                  <w:color w:val="00000A"/>
                </w:rPr>
              </w:ins>
            </m:ctrlPr>
          </m:accPr>
          <m:e>
            <m:r>
              <w:ins w:id="1320" w:author="Tom" w:date="2019-04-15T22:10:00Z">
                <w:rPr>
                  <w:rFonts w:ascii="Cambria Math" w:hAnsi="Cambria Math"/>
                </w:rPr>
                <m:t>M</m:t>
              </w:ins>
            </m:r>
          </m:e>
        </m:acc>
      </m:oMath>
      <w:r>
        <w:rPr>
          <w:sz w:val="22"/>
          <w:szCs w:val="22"/>
        </w:rPr>
        <w:t xml:space="preserve"> </w:t>
      </w:r>
      <w:r>
        <w:rPr>
          <w:rFonts w:cs="Times New Roman"/>
          <w:sz w:val="22"/>
          <w:szCs w:val="22"/>
        </w:rPr>
        <w:t>and</w:t>
      </w:r>
      <w:ins w:id="1321" w:author="Tom" w:date="2019-04-15T22:10:00Z">
        <w:r w:rsidR="00E27042">
          <w:rPr>
            <w:rFonts w:cs="Times New Roman"/>
            <w:sz w:val="22"/>
            <w:szCs w:val="22"/>
          </w:rPr>
          <w:t xml:space="preserve"> </w:t>
        </w:r>
        <m:oMath>
          <m:acc>
            <m:accPr>
              <m:ctrlPr>
                <w:rPr>
                  <w:rFonts w:ascii="Cambria Math" w:hAnsi="Cambria Math" w:cs="Times New Roman"/>
                  <w:i/>
                  <w:color w:val="00000A"/>
                </w:rPr>
              </m:ctrlPr>
            </m:accPr>
            <m:e>
              <m:r>
                <w:rPr>
                  <w:rFonts w:ascii="Cambria Math" w:hAnsi="Cambria Math"/>
                </w:rPr>
                <m:t>N</m:t>
              </m:r>
            </m:e>
          </m:acc>
        </m:oMath>
      </w:ins>
      <m:oMath>
        <m:acc>
          <m:accPr>
            <m:chr m:val="^"/>
            <m:ctrlPr>
              <w:del w:id="1322" w:author="Tom" w:date="2019-04-15T22:10:00Z">
                <w:rPr>
                  <w:rFonts w:ascii="Cambria Math" w:hAnsi="Cambria Math"/>
                </w:rPr>
              </w:del>
            </m:ctrlPr>
          </m:accPr>
          <m:e>
            <m:r>
              <w:del w:id="1323" w:author="Tom" w:date="2019-04-15T22:10:00Z">
                <w:rPr>
                  <w:rFonts w:ascii="Cambria Math" w:hAnsi="Cambria Math"/>
                </w:rPr>
                <m:t>N</m:t>
              </w:del>
            </m:r>
          </m:e>
        </m:acc>
      </m:oMath>
      <w:r>
        <w:rPr>
          <w:rFonts w:cs="Times New Roman"/>
          <w:sz w:val="22"/>
          <w:szCs w:val="22"/>
        </w:rPr>
        <w:t xml:space="preserve"> has some positive finite values, i.e., when they co-exist. Analytically this is guaranteed with</w:t>
      </w:r>
      <m:oMath>
        <m:r>
          <w:rPr>
            <w:rFonts w:ascii="Cambria Math" w:hAnsi="Cambria Math"/>
          </w:rPr>
          <m:t>0&lt;</m:t>
        </m:r>
        <m:acc>
          <m:accPr>
            <m:ctrlPr>
              <w:ins w:id="1324" w:author="Tom" w:date="2019-04-15T22:10:00Z">
                <w:rPr>
                  <w:rFonts w:ascii="Cambria Math" w:hAnsi="Cambria Math" w:cs="Times New Roman"/>
                  <w:i/>
                  <w:color w:val="00000A"/>
                </w:rPr>
              </w:ins>
            </m:ctrlPr>
          </m:accPr>
          <m:e>
            <m:r>
              <w:ins w:id="1325" w:author="Tom" w:date="2019-04-15T22:10:00Z">
                <w:rPr>
                  <w:rFonts w:ascii="Cambria Math" w:hAnsi="Cambria Math"/>
                </w:rPr>
                <m:t>M</m:t>
              </w:ins>
            </m:r>
          </m:e>
        </m:acc>
        <m:acc>
          <m:accPr>
            <m:chr m:val="^"/>
            <m:ctrlPr>
              <w:del w:id="1326" w:author="Tom" w:date="2019-04-15T22:10:00Z">
                <w:rPr>
                  <w:rFonts w:ascii="Cambria Math" w:hAnsi="Cambria Math"/>
                </w:rPr>
              </w:del>
            </m:ctrlPr>
          </m:accPr>
          <m:e>
            <m:r>
              <w:del w:id="1327" w:author="Tom" w:date="2019-04-15T22:10:00Z">
                <w:rPr>
                  <w:rFonts w:ascii="Cambria Math" w:hAnsi="Cambria Math"/>
                </w:rPr>
                <m:t>M</m:t>
              </w:del>
            </m:r>
          </m:e>
        </m:acc>
        <m:r>
          <w:rPr>
            <w:rFonts w:ascii="Cambria Math" w:hAnsi="Cambria Math"/>
          </w:rPr>
          <m:t>&lt;β</m:t>
        </m:r>
      </m:oMath>
      <w:r>
        <w:rPr>
          <w:rFonts w:cs="Times New Roman"/>
          <w:sz w:val="22"/>
          <w:szCs w:val="22"/>
        </w:rPr>
        <w:t>.</w:t>
      </w:r>
      <w:ins w:id="1328" w:author="Tom" w:date="2019-04-15T23:23:00Z">
        <w:r w:rsidR="00880323">
          <w:rPr>
            <w:rFonts w:cs="Times New Roman"/>
            <w:sz w:val="22"/>
            <w:szCs w:val="22"/>
          </w:rPr>
          <w:t xml:space="preserve"> </w:t>
        </w:r>
      </w:ins>
      <w:ins w:id="1329" w:author="Tom" w:date="2019-04-16T14:05:00Z">
        <w:r w:rsidR="0067694D">
          <w:rPr>
            <w:rFonts w:cs="Times New Roman"/>
            <w:sz w:val="22"/>
            <w:szCs w:val="22"/>
          </w:rPr>
          <w:t>Information about the s</w:t>
        </w:r>
      </w:ins>
      <w:ins w:id="1330" w:author="Tom" w:date="2019-04-15T23:24:00Z">
        <w:r w:rsidR="00880323">
          <w:rPr>
            <w:rFonts w:cs="Times New Roman"/>
            <w:sz w:val="22"/>
            <w:szCs w:val="22"/>
          </w:rPr>
          <w:t xml:space="preserve">tability of equilibrium </w:t>
        </w:r>
        <w:r w:rsidR="00880323">
          <w:rPr>
            <w:rFonts w:cs="Times New Roman"/>
            <w:sz w:val="22"/>
            <w:szCs w:val="22"/>
          </w:rPr>
          <w:lastRenderedPageBreak/>
          <w:t xml:space="preserve">can be accessed by </w:t>
        </w:r>
      </w:ins>
      <w:ins w:id="1331" w:author="Tom" w:date="2019-04-15T23:28:00Z">
        <w:r w:rsidR="00880323">
          <w:rPr>
            <w:rFonts w:cs="Times New Roman"/>
            <w:sz w:val="22"/>
            <w:szCs w:val="22"/>
          </w:rPr>
          <w:t xml:space="preserve">the </w:t>
        </w:r>
      </w:ins>
      <w:ins w:id="1332" w:author="Tom" w:date="2019-04-15T23:25:00Z">
        <w:r w:rsidR="00880323">
          <w:rPr>
            <w:rFonts w:cs="Times New Roman"/>
            <w:sz w:val="22"/>
            <w:szCs w:val="22"/>
          </w:rPr>
          <w:t>eigenvalues (</w:t>
        </w:r>
      </w:ins>
      <m:oMath>
        <m:sSub>
          <m:sSubPr>
            <m:ctrlPr>
              <w:ins w:id="1333" w:author="Tom" w:date="2019-04-15T23:26:00Z">
                <w:rPr>
                  <w:rFonts w:ascii="Cambria Math" w:hAnsi="Cambria Math" w:cs="Times New Roman"/>
                  <w:i/>
                  <w:sz w:val="22"/>
                  <w:szCs w:val="22"/>
                </w:rPr>
              </w:ins>
            </m:ctrlPr>
          </m:sSubPr>
          <m:e>
            <m:r>
              <w:ins w:id="1334" w:author="Tom" w:date="2019-04-15T23:26:00Z">
                <w:rPr>
                  <w:rFonts w:ascii="Cambria Math" w:hAnsi="Cambria Math" w:cs="Times New Roman"/>
                  <w:sz w:val="22"/>
                  <w:szCs w:val="22"/>
                </w:rPr>
                <m:t>λ</m:t>
              </w:ins>
            </m:r>
          </m:e>
          <m:sub>
            <m:r>
              <w:ins w:id="1335" w:author="Tom" w:date="2019-04-15T23:26:00Z">
                <w:rPr>
                  <w:rFonts w:ascii="Cambria Math" w:hAnsi="Cambria Math" w:cs="Times New Roman"/>
                  <w:sz w:val="22"/>
                  <w:szCs w:val="22"/>
                </w:rPr>
                <m:t>±</m:t>
              </w:ins>
            </m:r>
          </m:sub>
        </m:sSub>
        <m:r>
          <w:ins w:id="1336" w:author="Tom" w:date="2019-04-15T23:27:00Z">
            <w:rPr>
              <w:rFonts w:ascii="Cambria Math" w:hAnsi="Cambria Math" w:cs="Times New Roman"/>
              <w:sz w:val="22"/>
              <w:szCs w:val="22"/>
            </w:rPr>
            <m:t>=-</m:t>
          </w:ins>
        </m:r>
        <m:r>
          <w:ins w:id="1337" w:author="Tom" w:date="2019-04-15T23:28:00Z">
            <w:rPr>
              <w:rFonts w:ascii="Cambria Math" w:hAnsi="Cambria Math" w:cs="Times New Roman"/>
              <w:sz w:val="22"/>
              <w:szCs w:val="22"/>
            </w:rPr>
            <m:t>[</m:t>
          </w:ins>
        </m:r>
        <m:r>
          <w:ins w:id="1338" w:author="Tom" w:date="2019-04-15T23:27:00Z">
            <w:rPr>
              <w:rFonts w:ascii="Cambria Math" w:hAnsi="Cambria Math" w:cs="Times New Roman"/>
              <w:sz w:val="22"/>
              <w:szCs w:val="22"/>
            </w:rPr>
            <m:t>τ±</m:t>
          </w:ins>
        </m:r>
        <m:rad>
          <m:radPr>
            <m:degHide m:val="1"/>
            <m:ctrlPr>
              <w:ins w:id="1339" w:author="Tom" w:date="2019-04-15T23:27:00Z">
                <w:rPr>
                  <w:rFonts w:ascii="Cambria Math" w:hAnsi="Cambria Math" w:cs="Times New Roman"/>
                  <w:i/>
                  <w:sz w:val="22"/>
                  <w:szCs w:val="22"/>
                </w:rPr>
              </w:ins>
            </m:ctrlPr>
          </m:radPr>
          <m:deg/>
          <m:e>
            <m:r>
              <w:ins w:id="1340" w:author="Tom" w:date="2019-04-15T23:28:00Z">
                <w:rPr>
                  <w:rFonts w:ascii="Cambria Math" w:hAnsi="Cambria Math" w:cs="Times New Roman"/>
                  <w:sz w:val="22"/>
                  <w:szCs w:val="22"/>
                </w:rPr>
                <m:t>(</m:t>
              </w:ins>
            </m:r>
            <m:sSup>
              <m:sSupPr>
                <m:ctrlPr>
                  <w:ins w:id="1341" w:author="Tom" w:date="2019-04-15T23:27:00Z">
                    <w:rPr>
                      <w:rFonts w:ascii="Cambria Math" w:hAnsi="Cambria Math" w:cs="Times New Roman"/>
                      <w:i/>
                      <w:sz w:val="22"/>
                      <w:szCs w:val="22"/>
                    </w:rPr>
                  </w:ins>
                </m:ctrlPr>
              </m:sSupPr>
              <m:e>
                <m:r>
                  <w:ins w:id="1342" w:author="Tom" w:date="2019-04-15T23:28:00Z">
                    <w:rPr>
                      <w:rFonts w:ascii="Cambria Math" w:hAnsi="Cambria Math" w:cs="Times New Roman"/>
                      <w:sz w:val="22"/>
                      <w:szCs w:val="22"/>
                    </w:rPr>
                    <m:t>τ</m:t>
                  </w:ins>
                </m:r>
              </m:e>
              <m:sup>
                <m:r>
                  <w:ins w:id="1343" w:author="Tom" w:date="2019-04-15T23:28:00Z">
                    <w:rPr>
                      <w:rFonts w:ascii="Cambria Math" w:hAnsi="Cambria Math" w:cs="Times New Roman"/>
                      <w:sz w:val="22"/>
                      <w:szCs w:val="22"/>
                    </w:rPr>
                    <m:t>2</m:t>
                  </w:ins>
                </m:r>
              </m:sup>
            </m:sSup>
          </m:e>
        </m:rad>
        <m:r>
          <w:ins w:id="1344" w:author="Tom" w:date="2019-04-15T23:28:00Z">
            <w:rPr>
              <w:rFonts w:ascii="Cambria Math" w:hAnsi="Cambria Math" w:cs="Times New Roman"/>
              <w:sz w:val="22"/>
              <w:szCs w:val="22"/>
            </w:rPr>
            <m:t>-4</m:t>
          </w:ins>
        </m:r>
        <m:r>
          <w:ins w:id="1345" w:author="Tom" w:date="2019-04-15T23:28:00Z">
            <m:rPr>
              <m:sty m:val="p"/>
            </m:rPr>
            <w:rPr>
              <w:rFonts w:ascii="Cambria Math" w:hAnsi="Cambria Math" w:cs="Times New Roman" w:hint="cs"/>
              <w:sz w:val="22"/>
              <w:szCs w:val="22"/>
            </w:rPr>
            <m:t>Δ</m:t>
          </w:ins>
        </m:r>
        <m:r>
          <w:ins w:id="1346" w:author="Tom" w:date="2019-04-15T23:28:00Z">
            <m:rPr>
              <m:sty m:val="p"/>
            </m:rPr>
            <w:rPr>
              <w:rFonts w:ascii="Cambria Math" w:hAnsi="Cambria Math" w:cs="Times New Roman"/>
              <w:sz w:val="22"/>
              <w:szCs w:val="22"/>
            </w:rPr>
            <m:t xml:space="preserve">)]/2 </m:t>
          </w:ins>
        </m:r>
      </m:oMath>
      <w:ins w:id="1347" w:author="Tom" w:date="2019-04-15T23:25:00Z">
        <w:r w:rsidR="00880323">
          <w:rPr>
            <w:rFonts w:cs="Times New Roman"/>
            <w:sz w:val="22"/>
            <w:szCs w:val="22"/>
          </w:rPr>
          <w:t>)</w:t>
        </w:r>
      </w:ins>
      <w:ins w:id="1348" w:author="Tom" w:date="2019-04-15T23:29:00Z">
        <w:r w:rsidR="00880323">
          <w:rPr>
            <w:rFonts w:cs="Times New Roman"/>
            <w:sz w:val="22"/>
            <w:szCs w:val="22"/>
          </w:rPr>
          <w:t>, where</w:t>
        </w:r>
      </w:ins>
      <w:ins w:id="1349" w:author="Tom" w:date="2019-04-15T23:30:00Z">
        <w:r w:rsidR="00D44192">
          <w:rPr>
            <w:rFonts w:cs="Times New Roman"/>
            <w:sz w:val="22"/>
            <w:szCs w:val="22"/>
          </w:rPr>
          <w:t xml:space="preserve"> </w:t>
        </w:r>
        <m:oMath>
          <m:r>
            <w:rPr>
              <w:rFonts w:ascii="Cambria Math" w:hAnsi="Cambria Math" w:cs="Times New Roman"/>
              <w:sz w:val="22"/>
              <w:szCs w:val="22"/>
            </w:rPr>
            <m:t>τ</m:t>
          </m:r>
        </m:oMath>
      </w:ins>
      <w:ins w:id="1350" w:author="Tom" w:date="2019-04-15T23:29:00Z">
        <w:r w:rsidR="00880323">
          <w:rPr>
            <w:rFonts w:cs="Times New Roman"/>
            <w:sz w:val="22"/>
            <w:szCs w:val="22"/>
          </w:rPr>
          <w:t xml:space="preserve"> </w:t>
        </w:r>
      </w:ins>
      <w:ins w:id="1351" w:author="Tom" w:date="2019-04-15T23:31:00Z">
        <w:r w:rsidR="00D44192">
          <w:rPr>
            <w:rFonts w:cs="Times New Roman"/>
            <w:sz w:val="22"/>
            <w:szCs w:val="22"/>
          </w:rPr>
          <w:t xml:space="preserve">and </w:t>
        </w:r>
        <m:oMath>
          <m:r>
            <m:rPr>
              <m:sty m:val="p"/>
            </m:rPr>
            <w:rPr>
              <w:rFonts w:ascii="Cambria Math" w:hAnsi="Cambria Math" w:cs="Times New Roman" w:hint="cs"/>
              <w:sz w:val="22"/>
              <w:szCs w:val="22"/>
            </w:rPr>
            <m:t>Δ</m:t>
          </m:r>
          <m:r>
            <m:rPr>
              <m:sty m:val="p"/>
            </m:rPr>
            <w:rPr>
              <w:rFonts w:ascii="Cambria Math" w:hAnsi="Cambria Math" w:cs="Times New Roman"/>
              <w:sz w:val="22"/>
              <w:szCs w:val="22"/>
            </w:rPr>
            <m:t xml:space="preserve"> </m:t>
          </m:r>
        </m:oMath>
      </w:ins>
      <w:ins w:id="1352" w:author="Tom" w:date="2019-04-15T23:29:00Z">
        <w:r w:rsidR="00880323">
          <w:rPr>
            <w:rFonts w:cs="Times New Roman"/>
            <w:sz w:val="22"/>
            <w:szCs w:val="22"/>
          </w:rPr>
          <w:t>are the trace and determinant of the Jacobian matrix (</w:t>
        </w:r>
        <w:r w:rsidR="00880323" w:rsidRPr="00671086">
          <w:rPr>
            <w:rFonts w:cs="Times New Roman"/>
            <w:i/>
            <w:sz w:val="22"/>
            <w:szCs w:val="22"/>
            <w:rPrChange w:id="1353" w:author="Tom" w:date="2019-07-01T19:07:00Z">
              <w:rPr>
                <w:rFonts w:cs="Times New Roman"/>
                <w:sz w:val="22"/>
                <w:szCs w:val="22"/>
              </w:rPr>
            </w:rPrChange>
          </w:rPr>
          <w:t>J</w:t>
        </w:r>
        <w:r w:rsidR="00880323">
          <w:rPr>
            <w:rFonts w:cs="Times New Roman"/>
            <w:sz w:val="22"/>
            <w:szCs w:val="22"/>
          </w:rPr>
          <w:t>)</w:t>
        </w:r>
      </w:ins>
      <w:ins w:id="1354" w:author="Tom" w:date="2019-04-15T23:31:00Z">
        <w:r w:rsidR="00D44192">
          <w:rPr>
            <w:rFonts w:cs="Times New Roman"/>
            <w:sz w:val="22"/>
            <w:szCs w:val="22"/>
          </w:rPr>
          <w:t>, respectively</w:t>
        </w:r>
      </w:ins>
      <w:ins w:id="1355" w:author="Tom" w:date="2019-04-15T23:29:00Z">
        <w:r w:rsidR="00880323">
          <w:rPr>
            <w:rFonts w:cs="Times New Roman"/>
            <w:sz w:val="22"/>
            <w:szCs w:val="22"/>
          </w:rPr>
          <w:t>.</w:t>
        </w:r>
      </w:ins>
      <w:ins w:id="1356" w:author="Tom" w:date="2019-04-16T14:06:00Z">
        <w:r w:rsidR="0067694D">
          <w:rPr>
            <w:rFonts w:cs="Times New Roman"/>
            <w:sz w:val="22"/>
            <w:szCs w:val="22"/>
          </w:rPr>
          <w:t xml:space="preserve"> </w:t>
        </w:r>
      </w:ins>
      <w:ins w:id="1357" w:author="Tom" w:date="2019-04-16T14:07:00Z">
        <w:r w:rsidR="0067694D">
          <w:rPr>
            <w:rFonts w:cs="Times New Roman"/>
            <w:sz w:val="22"/>
            <w:szCs w:val="22"/>
          </w:rPr>
          <w:t>Following Eqs. (1</w:t>
        </w:r>
      </w:ins>
      <w:ins w:id="1358" w:author="Tom" w:date="2019-04-16T14:15:00Z">
        <w:r w:rsidR="00FD5512">
          <w:rPr>
            <w:rFonts w:cs="Times New Roman"/>
            <w:sz w:val="22"/>
            <w:szCs w:val="22"/>
          </w:rPr>
          <w:t xml:space="preserve"> </w:t>
        </w:r>
      </w:ins>
      <w:ins w:id="1359" w:author="Tom" w:date="2019-04-16T14:07:00Z">
        <w:r w:rsidR="0067694D">
          <w:rPr>
            <w:rFonts w:cs="Times New Roman"/>
            <w:sz w:val="22"/>
            <w:szCs w:val="22"/>
          </w:rPr>
          <w:t>-</w:t>
        </w:r>
      </w:ins>
      <w:ins w:id="1360" w:author="Tom" w:date="2019-04-16T14:15:00Z">
        <w:r w:rsidR="00FD5512">
          <w:rPr>
            <w:rFonts w:cs="Times New Roman"/>
            <w:sz w:val="22"/>
            <w:szCs w:val="22"/>
          </w:rPr>
          <w:t xml:space="preserve"> </w:t>
        </w:r>
      </w:ins>
      <w:ins w:id="1361" w:author="Tom" w:date="2019-04-16T14:07:00Z">
        <w:r w:rsidR="0067694D">
          <w:rPr>
            <w:rFonts w:cs="Times New Roman"/>
            <w:sz w:val="22"/>
            <w:szCs w:val="22"/>
          </w:rPr>
          <w:t>4), o</w:t>
        </w:r>
      </w:ins>
      <w:ins w:id="1362" w:author="Tom" w:date="2019-04-16T14:06:00Z">
        <w:r w:rsidR="0067694D">
          <w:rPr>
            <w:rFonts w:cs="Times New Roman"/>
            <w:sz w:val="22"/>
            <w:szCs w:val="22"/>
          </w:rPr>
          <w:t>ne can construct the Jacobian (</w:t>
        </w:r>
        <w:r w:rsidR="0067694D" w:rsidRPr="00671086">
          <w:rPr>
            <w:rFonts w:cs="Times New Roman"/>
            <w:i/>
            <w:sz w:val="22"/>
            <w:szCs w:val="22"/>
            <w:rPrChange w:id="1363" w:author="Tom" w:date="2019-07-01T19:07:00Z">
              <w:rPr>
                <w:rFonts w:cs="Times New Roman"/>
                <w:sz w:val="22"/>
                <w:szCs w:val="22"/>
              </w:rPr>
            </w:rPrChange>
          </w:rPr>
          <w:t>J</w:t>
        </w:r>
        <w:r w:rsidR="0067694D">
          <w:rPr>
            <w:rFonts w:cs="Times New Roman"/>
            <w:sz w:val="22"/>
            <w:szCs w:val="22"/>
          </w:rPr>
          <w:t>)</w:t>
        </w:r>
      </w:ins>
      <w:ins w:id="1364" w:author="Tom" w:date="2019-04-16T14:07:00Z">
        <w:r w:rsidR="0067694D">
          <w:rPr>
            <w:rFonts w:cs="Times New Roman"/>
            <w:sz w:val="22"/>
            <w:szCs w:val="22"/>
          </w:rPr>
          <w:t>;</w:t>
        </w:r>
      </w:ins>
    </w:p>
    <w:p w14:paraId="50FA50B5" w14:textId="77777777" w:rsidR="0067694D" w:rsidRDefault="00E96F78">
      <w:pPr>
        <w:pStyle w:val="Body"/>
        <w:spacing w:line="480" w:lineRule="auto"/>
        <w:jc w:val="both"/>
        <w:rPr>
          <w:ins w:id="1365" w:author="Tom" w:date="2019-04-16T14:22:00Z"/>
          <w:rFonts w:cs="Times New Roman"/>
          <w:sz w:val="22"/>
          <w:szCs w:val="22"/>
        </w:rPr>
      </w:pPr>
      <m:oMathPara>
        <m:oMath>
          <m:r>
            <w:ins w:id="1366" w:author="Tom" w:date="2019-04-17T11:36:00Z">
              <w:rPr>
                <w:rFonts w:ascii="Cambria Math" w:hAnsi="Cambria Math" w:cs="Times New Roman"/>
                <w:sz w:val="22"/>
                <w:szCs w:val="22"/>
              </w:rPr>
              <m:t>J=</m:t>
            </w:ins>
          </m:r>
          <m:sSub>
            <m:sSubPr>
              <m:ctrlPr>
                <w:ins w:id="1367" w:author="Tom" w:date="2019-04-17T11:36:00Z">
                  <w:rPr>
                    <w:rFonts w:ascii="Cambria Math" w:hAnsi="Cambria Math" w:cs="Times New Roman"/>
                    <w:i/>
                    <w:sz w:val="22"/>
                    <w:szCs w:val="22"/>
                  </w:rPr>
                </w:ins>
              </m:ctrlPr>
            </m:sSubPr>
            <m:e>
              <m:d>
                <m:dPr>
                  <m:begChr m:val="["/>
                  <m:endChr m:val="]"/>
                  <m:ctrlPr>
                    <w:ins w:id="1368" w:author="Tom" w:date="2019-04-17T11:36:00Z">
                      <w:rPr>
                        <w:rFonts w:ascii="Cambria Math" w:hAnsi="Cambria Math" w:cs="Times New Roman"/>
                        <w:i/>
                        <w:sz w:val="22"/>
                        <w:szCs w:val="22"/>
                      </w:rPr>
                    </w:ins>
                  </m:ctrlPr>
                </m:dPr>
                <m:e>
                  <m:eqArr>
                    <m:eqArrPr>
                      <m:ctrlPr>
                        <w:ins w:id="1369" w:author="Tom" w:date="2019-04-17T11:36:00Z">
                          <w:rPr>
                            <w:rFonts w:ascii="Cambria Math" w:hAnsi="Cambria Math" w:cs="Times New Roman"/>
                            <w:i/>
                            <w:sz w:val="22"/>
                            <w:szCs w:val="22"/>
                          </w:rPr>
                        </w:ins>
                      </m:ctrlPr>
                    </m:eqArrPr>
                    <m:e>
                      <m:f>
                        <m:fPr>
                          <m:ctrlPr>
                            <w:ins w:id="1370" w:author="Tom" w:date="2019-04-17T11:36:00Z">
                              <w:rPr>
                                <w:rFonts w:ascii="Cambria Math" w:hAnsi="Cambria Math" w:cs="Times New Roman"/>
                                <w:i/>
                                <w:sz w:val="22"/>
                                <w:szCs w:val="22"/>
                              </w:rPr>
                            </w:ins>
                          </m:ctrlPr>
                        </m:fPr>
                        <m:num>
                          <m:r>
                            <w:ins w:id="1371" w:author="Tom" w:date="2019-04-17T11:36:00Z">
                              <w:rPr>
                                <w:rFonts w:ascii="Cambria Math" w:hAnsi="Cambria Math" w:cs="Times New Roman"/>
                              </w:rPr>
                              <m:t>∂</m:t>
                            </w:ins>
                          </m:r>
                          <m:sSub>
                            <m:sSubPr>
                              <m:ctrlPr>
                                <w:ins w:id="1372" w:author="Tom" w:date="2019-04-17T11:36:00Z">
                                  <w:rPr>
                                    <w:rFonts w:ascii="Cambria Math" w:hAnsi="Cambria Math" w:cs="Times New Roman"/>
                                    <w:i/>
                                  </w:rPr>
                                </w:ins>
                              </m:ctrlPr>
                            </m:sSubPr>
                            <m:e>
                              <m:acc>
                                <m:accPr>
                                  <m:chr m:val="̇"/>
                                  <m:ctrlPr>
                                    <w:ins w:id="1373" w:author="Tom" w:date="2019-04-17T11:36:00Z">
                                      <w:rPr>
                                        <w:rFonts w:ascii="Cambria Math" w:hAnsi="Cambria Math" w:cs="Times New Roman"/>
                                        <w:i/>
                                      </w:rPr>
                                    </w:ins>
                                  </m:ctrlPr>
                                </m:accPr>
                                <m:e>
                                  <m:r>
                                    <w:ins w:id="1374" w:author="Tom" w:date="2019-04-17T11:36:00Z">
                                      <w:rPr>
                                        <w:rFonts w:ascii="Cambria Math" w:hAnsi="Cambria Math" w:cs="Times New Roman"/>
                                      </w:rPr>
                                      <m:t>C</m:t>
                                    </w:ins>
                                  </m:r>
                                </m:e>
                              </m:acc>
                            </m:e>
                            <m:sub>
                              <m:r>
                                <w:ins w:id="1375" w:author="Tom" w:date="2019-04-17T11:36:00Z">
                                  <w:rPr>
                                    <w:rFonts w:ascii="Cambria Math" w:hAnsi="Cambria Math" w:cs="Times New Roman"/>
                                  </w:rPr>
                                  <m:t>a</m:t>
                                </w:ins>
                              </m:r>
                            </m:sub>
                          </m:sSub>
                        </m:num>
                        <m:den>
                          <m:r>
                            <w:ins w:id="1376" w:author="Tom" w:date="2019-04-17T11:36:00Z">
                              <w:rPr>
                                <w:rFonts w:ascii="Cambria Math" w:hAnsi="Cambria Math" w:cs="Times New Roman"/>
                              </w:rPr>
                              <m:t>∂</m:t>
                            </w:ins>
                          </m:r>
                          <m:sSub>
                            <m:sSubPr>
                              <m:ctrlPr>
                                <w:ins w:id="1377" w:author="Tom" w:date="2019-04-17T11:36:00Z">
                                  <w:rPr>
                                    <w:rFonts w:ascii="Cambria Math" w:hAnsi="Cambria Math" w:cs="Times New Roman"/>
                                    <w:i/>
                                  </w:rPr>
                                </w:ins>
                              </m:ctrlPr>
                            </m:sSubPr>
                            <m:e>
                              <m:r>
                                <w:ins w:id="1378" w:author="Tom" w:date="2019-04-17T11:36:00Z">
                                  <w:rPr>
                                    <w:rFonts w:ascii="Cambria Math" w:hAnsi="Cambria Math" w:cs="Times New Roman"/>
                                  </w:rPr>
                                  <m:t>C</m:t>
                                </w:ins>
                              </m:r>
                            </m:e>
                            <m:sub>
                              <m:r>
                                <w:ins w:id="1379" w:author="Tom" w:date="2019-04-17T11:36:00Z">
                                  <w:rPr>
                                    <w:rFonts w:ascii="Cambria Math" w:hAnsi="Cambria Math" w:cs="Times New Roman"/>
                                  </w:rPr>
                                  <m:t>a</m:t>
                                </w:ins>
                              </m:r>
                            </m:sub>
                          </m:sSub>
                        </m:den>
                      </m:f>
                      <m:r>
                        <w:ins w:id="1380" w:author="Tom" w:date="2019-04-17T11:36:00Z">
                          <w:rPr>
                            <w:rFonts w:ascii="Cambria Math" w:hAnsi="Cambria Math" w:cs="Times New Roman"/>
                            <w:sz w:val="22"/>
                            <w:szCs w:val="22"/>
                          </w:rPr>
                          <m:t xml:space="preserve">     </m:t>
                        </w:ins>
                      </m:r>
                      <m:f>
                        <m:fPr>
                          <m:ctrlPr>
                            <w:ins w:id="1381" w:author="Tom" w:date="2019-04-17T11:36:00Z">
                              <w:rPr>
                                <w:rFonts w:ascii="Cambria Math" w:hAnsi="Cambria Math" w:cs="Times New Roman"/>
                                <w:i/>
                                <w:sz w:val="22"/>
                                <w:szCs w:val="22"/>
                              </w:rPr>
                            </w:ins>
                          </m:ctrlPr>
                        </m:fPr>
                        <m:num>
                          <m:r>
                            <w:ins w:id="1382" w:author="Tom" w:date="2019-04-17T11:36:00Z">
                              <w:rPr>
                                <w:rFonts w:ascii="Cambria Math" w:hAnsi="Cambria Math" w:cs="Times New Roman"/>
                              </w:rPr>
                              <m:t>∂</m:t>
                            </w:ins>
                          </m:r>
                          <m:sSub>
                            <m:sSubPr>
                              <m:ctrlPr>
                                <w:ins w:id="1383" w:author="Tom" w:date="2019-04-17T11:36:00Z">
                                  <w:rPr>
                                    <w:rFonts w:ascii="Cambria Math" w:hAnsi="Cambria Math" w:cs="Times New Roman"/>
                                    <w:i/>
                                  </w:rPr>
                                </w:ins>
                              </m:ctrlPr>
                            </m:sSubPr>
                            <m:e>
                              <m:acc>
                                <m:accPr>
                                  <m:chr m:val="̇"/>
                                  <m:ctrlPr>
                                    <w:ins w:id="1384" w:author="Tom" w:date="2019-04-17T11:36:00Z">
                                      <w:rPr>
                                        <w:rFonts w:ascii="Cambria Math" w:hAnsi="Cambria Math" w:cs="Times New Roman"/>
                                        <w:i/>
                                      </w:rPr>
                                    </w:ins>
                                  </m:ctrlPr>
                                </m:accPr>
                                <m:e>
                                  <m:r>
                                    <w:ins w:id="1385" w:author="Tom" w:date="2019-04-17T11:36:00Z">
                                      <w:rPr>
                                        <w:rFonts w:ascii="Cambria Math" w:hAnsi="Cambria Math" w:cs="Times New Roman"/>
                                      </w:rPr>
                                      <m:t>C</m:t>
                                    </w:ins>
                                  </m:r>
                                </m:e>
                              </m:acc>
                            </m:e>
                            <m:sub>
                              <m:r>
                                <w:ins w:id="1386" w:author="Tom" w:date="2019-04-17T11:36:00Z">
                                  <w:rPr>
                                    <w:rFonts w:ascii="Cambria Math" w:hAnsi="Cambria Math" w:cs="Times New Roman"/>
                                  </w:rPr>
                                  <m:t>a</m:t>
                                </w:ins>
                              </m:r>
                            </m:sub>
                          </m:sSub>
                        </m:num>
                        <m:den>
                          <m:r>
                            <w:ins w:id="1387" w:author="Tom" w:date="2019-04-17T11:36:00Z">
                              <w:rPr>
                                <w:rFonts w:ascii="Cambria Math" w:hAnsi="Cambria Math" w:cs="Times New Roman"/>
                              </w:rPr>
                              <m:t>∂M</m:t>
                            </w:ins>
                          </m:r>
                        </m:den>
                      </m:f>
                      <m:r>
                        <w:ins w:id="1388" w:author="Tom" w:date="2019-04-17T11:36:00Z">
                          <w:rPr>
                            <w:rFonts w:ascii="Cambria Math" w:hAnsi="Cambria Math" w:cs="Times New Roman"/>
                            <w:sz w:val="22"/>
                            <w:szCs w:val="22"/>
                          </w:rPr>
                          <m:t xml:space="preserve">     </m:t>
                        </w:ins>
                      </m:r>
                      <m:f>
                        <m:fPr>
                          <m:ctrlPr>
                            <w:ins w:id="1389" w:author="Tom" w:date="2019-04-17T11:36:00Z">
                              <w:rPr>
                                <w:rFonts w:ascii="Cambria Math" w:hAnsi="Cambria Math" w:cs="Times New Roman"/>
                                <w:i/>
                                <w:sz w:val="22"/>
                                <w:szCs w:val="22"/>
                              </w:rPr>
                            </w:ins>
                          </m:ctrlPr>
                        </m:fPr>
                        <m:num>
                          <m:r>
                            <w:ins w:id="1390" w:author="Tom" w:date="2019-04-17T11:36:00Z">
                              <w:rPr>
                                <w:rFonts w:ascii="Cambria Math" w:hAnsi="Cambria Math" w:cs="Times New Roman"/>
                              </w:rPr>
                              <m:t>∂</m:t>
                            </w:ins>
                          </m:r>
                          <m:sSub>
                            <m:sSubPr>
                              <m:ctrlPr>
                                <w:ins w:id="1391" w:author="Tom" w:date="2019-04-17T11:36:00Z">
                                  <w:rPr>
                                    <w:rFonts w:ascii="Cambria Math" w:hAnsi="Cambria Math" w:cs="Times New Roman"/>
                                    <w:i/>
                                  </w:rPr>
                                </w:ins>
                              </m:ctrlPr>
                            </m:sSubPr>
                            <m:e>
                              <m:acc>
                                <m:accPr>
                                  <m:chr m:val="̇"/>
                                  <m:ctrlPr>
                                    <w:ins w:id="1392" w:author="Tom" w:date="2019-04-17T11:36:00Z">
                                      <w:rPr>
                                        <w:rFonts w:ascii="Cambria Math" w:hAnsi="Cambria Math" w:cs="Times New Roman"/>
                                        <w:i/>
                                      </w:rPr>
                                    </w:ins>
                                  </m:ctrlPr>
                                </m:accPr>
                                <m:e>
                                  <m:r>
                                    <w:ins w:id="1393" w:author="Tom" w:date="2019-04-17T11:36:00Z">
                                      <w:rPr>
                                        <w:rFonts w:ascii="Cambria Math" w:hAnsi="Cambria Math" w:cs="Times New Roman"/>
                                      </w:rPr>
                                      <m:t>C</m:t>
                                    </w:ins>
                                  </m:r>
                                </m:e>
                              </m:acc>
                            </m:e>
                            <m:sub>
                              <m:r>
                                <w:ins w:id="1394" w:author="Tom" w:date="2019-04-17T11:36:00Z">
                                  <w:rPr>
                                    <w:rFonts w:ascii="Cambria Math" w:hAnsi="Cambria Math" w:cs="Times New Roman"/>
                                  </w:rPr>
                                  <m:t>a</m:t>
                                </w:ins>
                              </m:r>
                            </m:sub>
                          </m:sSub>
                        </m:num>
                        <m:den>
                          <m:r>
                            <w:ins w:id="1395" w:author="Tom" w:date="2019-04-17T11:36:00Z">
                              <w:rPr>
                                <w:rFonts w:ascii="Cambria Math" w:hAnsi="Cambria Math" w:cs="Times New Roman"/>
                              </w:rPr>
                              <m:t>∂N</m:t>
                            </w:ins>
                          </m:r>
                        </m:den>
                      </m:f>
                      <m:r>
                        <w:ins w:id="1396" w:author="Tom" w:date="2019-04-17T11:36:00Z">
                          <w:rPr>
                            <w:rFonts w:ascii="Cambria Math" w:hAnsi="Cambria Math" w:cs="Times New Roman"/>
                            <w:sz w:val="22"/>
                            <w:szCs w:val="22"/>
                          </w:rPr>
                          <m:t xml:space="preserve">     </m:t>
                        </w:ins>
                      </m:r>
                      <m:f>
                        <m:fPr>
                          <m:ctrlPr>
                            <w:ins w:id="1397" w:author="Tom" w:date="2019-04-17T11:36:00Z">
                              <w:rPr>
                                <w:rFonts w:ascii="Cambria Math" w:hAnsi="Cambria Math" w:cs="Times New Roman"/>
                                <w:i/>
                                <w:sz w:val="22"/>
                                <w:szCs w:val="22"/>
                              </w:rPr>
                            </w:ins>
                          </m:ctrlPr>
                        </m:fPr>
                        <m:num>
                          <m:r>
                            <w:ins w:id="1398" w:author="Tom" w:date="2019-04-17T11:36:00Z">
                              <w:rPr>
                                <w:rFonts w:ascii="Cambria Math" w:hAnsi="Cambria Math" w:cs="Times New Roman"/>
                              </w:rPr>
                              <m:t>∂</m:t>
                            </w:ins>
                          </m:r>
                          <m:sSub>
                            <m:sSubPr>
                              <m:ctrlPr>
                                <w:ins w:id="1399" w:author="Tom" w:date="2019-04-17T11:36:00Z">
                                  <w:rPr>
                                    <w:rFonts w:ascii="Cambria Math" w:hAnsi="Cambria Math" w:cs="Times New Roman"/>
                                    <w:i/>
                                  </w:rPr>
                                </w:ins>
                              </m:ctrlPr>
                            </m:sSubPr>
                            <m:e>
                              <m:acc>
                                <m:accPr>
                                  <m:chr m:val="̇"/>
                                  <m:ctrlPr>
                                    <w:ins w:id="1400" w:author="Tom" w:date="2019-04-17T11:36:00Z">
                                      <w:rPr>
                                        <w:rFonts w:ascii="Cambria Math" w:hAnsi="Cambria Math" w:cs="Times New Roman"/>
                                        <w:i/>
                                      </w:rPr>
                                    </w:ins>
                                  </m:ctrlPr>
                                </m:accPr>
                                <m:e>
                                  <m:r>
                                    <w:ins w:id="1401" w:author="Tom" w:date="2019-04-17T11:36:00Z">
                                      <w:rPr>
                                        <w:rFonts w:ascii="Cambria Math" w:hAnsi="Cambria Math" w:cs="Times New Roman"/>
                                      </w:rPr>
                                      <m:t>C</m:t>
                                    </w:ins>
                                  </m:r>
                                </m:e>
                              </m:acc>
                            </m:e>
                            <m:sub>
                              <m:r>
                                <w:ins w:id="1402" w:author="Tom" w:date="2019-04-17T11:36:00Z">
                                  <w:rPr>
                                    <w:rFonts w:ascii="Cambria Math" w:hAnsi="Cambria Math" w:cs="Times New Roman"/>
                                  </w:rPr>
                                  <m:t>a</m:t>
                                </w:ins>
                              </m:r>
                            </m:sub>
                          </m:sSub>
                        </m:num>
                        <m:den>
                          <m:r>
                            <w:ins w:id="1403" w:author="Tom" w:date="2019-04-17T11:36:00Z">
                              <w:rPr>
                                <w:rFonts w:ascii="Cambria Math" w:hAnsi="Cambria Math" w:cs="Times New Roman"/>
                              </w:rPr>
                              <m:t>∂</m:t>
                            </w:ins>
                          </m:r>
                          <m:sSub>
                            <m:sSubPr>
                              <m:ctrlPr>
                                <w:ins w:id="1404" w:author="Tom" w:date="2019-04-17T11:36:00Z">
                                  <w:rPr>
                                    <w:rFonts w:ascii="Cambria Math" w:hAnsi="Cambria Math" w:cs="Times New Roman"/>
                                    <w:i/>
                                  </w:rPr>
                                </w:ins>
                              </m:ctrlPr>
                            </m:sSubPr>
                            <m:e>
                              <m:r>
                                <w:ins w:id="1405" w:author="Tom" w:date="2019-04-17T11:36:00Z">
                                  <w:rPr>
                                    <w:rFonts w:ascii="Cambria Math" w:hAnsi="Cambria Math" w:cs="Times New Roman"/>
                                  </w:rPr>
                                  <m:t>C</m:t>
                                </w:ins>
                              </m:r>
                            </m:e>
                            <m:sub>
                              <m:r>
                                <w:ins w:id="1406" w:author="Tom" w:date="2019-04-17T11:36:00Z">
                                  <w:rPr>
                                    <w:rFonts w:ascii="Cambria Math" w:hAnsi="Cambria Math" w:cs="Times New Roman"/>
                                  </w:rPr>
                                  <m:t>c</m:t>
                                </w:ins>
                              </m:r>
                            </m:sub>
                          </m:sSub>
                        </m:den>
                      </m:f>
                    </m:e>
                    <m:e>
                      <m:f>
                        <m:fPr>
                          <m:ctrlPr>
                            <w:ins w:id="1407" w:author="Tom" w:date="2019-04-17T11:36:00Z">
                              <w:rPr>
                                <w:rFonts w:ascii="Cambria Math" w:hAnsi="Cambria Math" w:cs="Times New Roman"/>
                                <w:i/>
                                <w:sz w:val="22"/>
                                <w:szCs w:val="22"/>
                              </w:rPr>
                            </w:ins>
                          </m:ctrlPr>
                        </m:fPr>
                        <m:num>
                          <m:r>
                            <w:ins w:id="1408" w:author="Tom" w:date="2019-04-17T11:36:00Z">
                              <w:rPr>
                                <w:rFonts w:ascii="Cambria Math" w:hAnsi="Cambria Math" w:cs="Times New Roman"/>
                              </w:rPr>
                              <m:t>∂</m:t>
                            </w:ins>
                          </m:r>
                          <m:acc>
                            <m:accPr>
                              <m:chr m:val="̇"/>
                              <m:ctrlPr>
                                <w:ins w:id="1409" w:author="Tom" w:date="2019-04-17T11:36:00Z">
                                  <w:rPr>
                                    <w:rFonts w:ascii="Cambria Math" w:hAnsi="Cambria Math" w:cs="Times New Roman"/>
                                    <w:i/>
                                  </w:rPr>
                                </w:ins>
                              </m:ctrlPr>
                            </m:accPr>
                            <m:e>
                              <m:r>
                                <w:ins w:id="1410" w:author="Tom" w:date="2019-04-17T11:36:00Z">
                                  <w:rPr>
                                    <w:rFonts w:ascii="Cambria Math" w:hAnsi="Cambria Math" w:cs="Times New Roman"/>
                                  </w:rPr>
                                  <m:t>M</m:t>
                                </w:ins>
                              </m:r>
                            </m:e>
                          </m:acc>
                        </m:num>
                        <m:den>
                          <m:r>
                            <w:ins w:id="1411" w:author="Tom" w:date="2019-04-17T11:36:00Z">
                              <w:rPr>
                                <w:rFonts w:ascii="Cambria Math" w:hAnsi="Cambria Math" w:cs="Times New Roman"/>
                              </w:rPr>
                              <m:t>∂</m:t>
                            </w:ins>
                          </m:r>
                          <m:sSub>
                            <m:sSubPr>
                              <m:ctrlPr>
                                <w:ins w:id="1412" w:author="Tom" w:date="2019-04-17T11:36:00Z">
                                  <w:rPr>
                                    <w:rFonts w:ascii="Cambria Math" w:hAnsi="Cambria Math" w:cs="Times New Roman"/>
                                    <w:i/>
                                  </w:rPr>
                                </w:ins>
                              </m:ctrlPr>
                            </m:sSubPr>
                            <m:e>
                              <m:r>
                                <w:ins w:id="1413" w:author="Tom" w:date="2019-04-17T11:36:00Z">
                                  <w:rPr>
                                    <w:rFonts w:ascii="Cambria Math" w:hAnsi="Cambria Math" w:cs="Times New Roman"/>
                                  </w:rPr>
                                  <m:t>C</m:t>
                                </w:ins>
                              </m:r>
                            </m:e>
                            <m:sub>
                              <m:r>
                                <w:ins w:id="1414" w:author="Tom" w:date="2019-04-17T11:36:00Z">
                                  <w:rPr>
                                    <w:rFonts w:ascii="Cambria Math" w:hAnsi="Cambria Math" w:cs="Times New Roman"/>
                                  </w:rPr>
                                  <m:t>a</m:t>
                                </w:ins>
                              </m:r>
                            </m:sub>
                          </m:sSub>
                        </m:den>
                      </m:f>
                      <m:r>
                        <w:ins w:id="1415" w:author="Tom" w:date="2019-04-17T11:36:00Z">
                          <w:rPr>
                            <w:rFonts w:ascii="Cambria Math" w:hAnsi="Cambria Math" w:cs="Times New Roman"/>
                            <w:sz w:val="22"/>
                            <w:szCs w:val="22"/>
                          </w:rPr>
                          <m:t xml:space="preserve">     </m:t>
                        </w:ins>
                      </m:r>
                      <m:f>
                        <m:fPr>
                          <m:ctrlPr>
                            <w:ins w:id="1416" w:author="Tom" w:date="2019-04-17T11:36:00Z">
                              <w:rPr>
                                <w:rFonts w:ascii="Cambria Math" w:hAnsi="Cambria Math" w:cs="Times New Roman"/>
                                <w:i/>
                                <w:sz w:val="22"/>
                                <w:szCs w:val="22"/>
                              </w:rPr>
                            </w:ins>
                          </m:ctrlPr>
                        </m:fPr>
                        <m:num>
                          <m:r>
                            <w:ins w:id="1417" w:author="Tom" w:date="2019-04-17T11:36:00Z">
                              <w:rPr>
                                <w:rFonts w:ascii="Cambria Math" w:hAnsi="Cambria Math" w:cs="Times New Roman"/>
                              </w:rPr>
                              <m:t>∂</m:t>
                            </w:ins>
                          </m:r>
                          <m:acc>
                            <m:accPr>
                              <m:chr m:val="̇"/>
                              <m:ctrlPr>
                                <w:ins w:id="1418" w:author="Tom" w:date="2019-04-17T11:36:00Z">
                                  <w:rPr>
                                    <w:rFonts w:ascii="Cambria Math" w:hAnsi="Cambria Math" w:cs="Times New Roman"/>
                                    <w:i/>
                                  </w:rPr>
                                </w:ins>
                              </m:ctrlPr>
                            </m:accPr>
                            <m:e>
                              <m:r>
                                <w:ins w:id="1419" w:author="Tom" w:date="2019-04-17T11:36:00Z">
                                  <w:rPr>
                                    <w:rFonts w:ascii="Cambria Math" w:hAnsi="Cambria Math" w:cs="Times New Roman"/>
                                  </w:rPr>
                                  <m:t>M</m:t>
                                </w:ins>
                              </m:r>
                            </m:e>
                          </m:acc>
                        </m:num>
                        <m:den>
                          <m:r>
                            <w:ins w:id="1420" w:author="Tom" w:date="2019-04-17T11:36:00Z">
                              <w:rPr>
                                <w:rFonts w:ascii="Cambria Math" w:hAnsi="Cambria Math" w:cs="Times New Roman"/>
                              </w:rPr>
                              <m:t>∂M</m:t>
                            </w:ins>
                          </m:r>
                        </m:den>
                      </m:f>
                      <m:r>
                        <w:ins w:id="1421" w:author="Tom" w:date="2019-04-17T11:36:00Z">
                          <w:rPr>
                            <w:rFonts w:ascii="Cambria Math" w:hAnsi="Cambria Math" w:cs="Times New Roman"/>
                            <w:sz w:val="22"/>
                            <w:szCs w:val="22"/>
                          </w:rPr>
                          <m:t xml:space="preserve">     </m:t>
                        </w:ins>
                      </m:r>
                      <m:f>
                        <m:fPr>
                          <m:ctrlPr>
                            <w:ins w:id="1422" w:author="Tom" w:date="2019-04-17T11:36:00Z">
                              <w:rPr>
                                <w:rFonts w:ascii="Cambria Math" w:hAnsi="Cambria Math" w:cs="Times New Roman"/>
                                <w:i/>
                                <w:sz w:val="22"/>
                                <w:szCs w:val="22"/>
                              </w:rPr>
                            </w:ins>
                          </m:ctrlPr>
                        </m:fPr>
                        <m:num>
                          <m:r>
                            <w:ins w:id="1423" w:author="Tom" w:date="2019-04-17T11:36:00Z">
                              <w:rPr>
                                <w:rFonts w:ascii="Cambria Math" w:hAnsi="Cambria Math" w:cs="Times New Roman"/>
                              </w:rPr>
                              <m:t>∂</m:t>
                            </w:ins>
                          </m:r>
                          <m:acc>
                            <m:accPr>
                              <m:chr m:val="̇"/>
                              <m:ctrlPr>
                                <w:ins w:id="1424" w:author="Tom" w:date="2019-04-17T11:36:00Z">
                                  <w:rPr>
                                    <w:rFonts w:ascii="Cambria Math" w:hAnsi="Cambria Math" w:cs="Times New Roman"/>
                                    <w:i/>
                                  </w:rPr>
                                </w:ins>
                              </m:ctrlPr>
                            </m:accPr>
                            <m:e>
                              <m:r>
                                <w:ins w:id="1425" w:author="Tom" w:date="2019-04-17T11:36:00Z">
                                  <w:rPr>
                                    <w:rFonts w:ascii="Cambria Math" w:hAnsi="Cambria Math" w:cs="Times New Roman"/>
                                  </w:rPr>
                                  <m:t>M</m:t>
                                </w:ins>
                              </m:r>
                            </m:e>
                          </m:acc>
                        </m:num>
                        <m:den>
                          <m:r>
                            <w:ins w:id="1426" w:author="Tom" w:date="2019-04-17T11:36:00Z">
                              <w:rPr>
                                <w:rFonts w:ascii="Cambria Math" w:hAnsi="Cambria Math" w:cs="Times New Roman"/>
                              </w:rPr>
                              <m:t>∂N</m:t>
                            </w:ins>
                          </m:r>
                        </m:den>
                      </m:f>
                      <m:r>
                        <w:ins w:id="1427" w:author="Tom" w:date="2019-04-17T11:36:00Z">
                          <w:rPr>
                            <w:rFonts w:ascii="Cambria Math" w:hAnsi="Cambria Math" w:cs="Times New Roman"/>
                            <w:sz w:val="22"/>
                            <w:szCs w:val="22"/>
                          </w:rPr>
                          <m:t xml:space="preserve">     </m:t>
                        </w:ins>
                      </m:r>
                      <m:f>
                        <m:fPr>
                          <m:ctrlPr>
                            <w:ins w:id="1428" w:author="Tom" w:date="2019-04-17T11:36:00Z">
                              <w:rPr>
                                <w:rFonts w:ascii="Cambria Math" w:hAnsi="Cambria Math" w:cs="Times New Roman"/>
                                <w:i/>
                                <w:sz w:val="22"/>
                                <w:szCs w:val="22"/>
                              </w:rPr>
                            </w:ins>
                          </m:ctrlPr>
                        </m:fPr>
                        <m:num>
                          <m:r>
                            <w:ins w:id="1429" w:author="Tom" w:date="2019-04-17T11:36:00Z">
                              <w:rPr>
                                <w:rFonts w:ascii="Cambria Math" w:hAnsi="Cambria Math" w:cs="Times New Roman"/>
                              </w:rPr>
                              <m:t>∂</m:t>
                            </w:ins>
                          </m:r>
                          <m:acc>
                            <m:accPr>
                              <m:chr m:val="̇"/>
                              <m:ctrlPr>
                                <w:ins w:id="1430" w:author="Tom" w:date="2019-04-17T11:36:00Z">
                                  <w:rPr>
                                    <w:rFonts w:ascii="Cambria Math" w:hAnsi="Cambria Math" w:cs="Times New Roman"/>
                                    <w:i/>
                                  </w:rPr>
                                </w:ins>
                              </m:ctrlPr>
                            </m:accPr>
                            <m:e>
                              <m:r>
                                <w:ins w:id="1431" w:author="Tom" w:date="2019-04-17T11:36:00Z">
                                  <w:rPr>
                                    <w:rFonts w:ascii="Cambria Math" w:hAnsi="Cambria Math" w:cs="Times New Roman"/>
                                  </w:rPr>
                                  <m:t>M</m:t>
                                </w:ins>
                              </m:r>
                            </m:e>
                          </m:acc>
                        </m:num>
                        <m:den>
                          <m:r>
                            <w:ins w:id="1432" w:author="Tom" w:date="2019-04-17T11:36:00Z">
                              <w:rPr>
                                <w:rFonts w:ascii="Cambria Math" w:hAnsi="Cambria Math" w:cs="Times New Roman"/>
                              </w:rPr>
                              <m:t>∂</m:t>
                            </w:ins>
                          </m:r>
                          <m:sSub>
                            <m:sSubPr>
                              <m:ctrlPr>
                                <w:ins w:id="1433" w:author="Tom" w:date="2019-04-17T11:36:00Z">
                                  <w:rPr>
                                    <w:rFonts w:ascii="Cambria Math" w:hAnsi="Cambria Math" w:cs="Times New Roman"/>
                                    <w:i/>
                                  </w:rPr>
                                </w:ins>
                              </m:ctrlPr>
                            </m:sSubPr>
                            <m:e>
                              <m:r>
                                <w:ins w:id="1434" w:author="Tom" w:date="2019-04-17T11:36:00Z">
                                  <w:rPr>
                                    <w:rFonts w:ascii="Cambria Math" w:hAnsi="Cambria Math" w:cs="Times New Roman"/>
                                  </w:rPr>
                                  <m:t>C</m:t>
                                </w:ins>
                              </m:r>
                            </m:e>
                            <m:sub>
                              <m:r>
                                <w:ins w:id="1435" w:author="Tom" w:date="2019-04-17T11:36:00Z">
                                  <w:rPr>
                                    <w:rFonts w:ascii="Cambria Math" w:hAnsi="Cambria Math" w:cs="Times New Roman"/>
                                  </w:rPr>
                                  <m:t>c</m:t>
                                </w:ins>
                              </m:r>
                            </m:sub>
                          </m:sSub>
                        </m:den>
                      </m:f>
                      <m:ctrlPr>
                        <w:ins w:id="1436" w:author="Tom" w:date="2019-04-17T11:36:00Z">
                          <w:rPr>
                            <w:rFonts w:ascii="Cambria Math" w:eastAsia="Cambria Math" w:hAnsi="Cambria Math" w:cs="Cambria Math"/>
                            <w:i/>
                          </w:rPr>
                        </w:ins>
                      </m:ctrlPr>
                    </m:e>
                    <m:e>
                      <m:f>
                        <m:fPr>
                          <m:ctrlPr>
                            <w:ins w:id="1437" w:author="Tom" w:date="2019-04-17T11:36:00Z">
                              <w:rPr>
                                <w:rFonts w:ascii="Cambria Math" w:hAnsi="Cambria Math" w:cs="Times New Roman"/>
                                <w:i/>
                                <w:sz w:val="22"/>
                                <w:szCs w:val="22"/>
                              </w:rPr>
                            </w:ins>
                          </m:ctrlPr>
                        </m:fPr>
                        <m:num>
                          <m:r>
                            <w:ins w:id="1438" w:author="Tom" w:date="2019-04-17T11:36:00Z">
                              <w:rPr>
                                <w:rFonts w:ascii="Cambria Math" w:hAnsi="Cambria Math" w:cs="Times New Roman"/>
                              </w:rPr>
                              <m:t>∂</m:t>
                            </w:ins>
                          </m:r>
                          <m:acc>
                            <m:accPr>
                              <m:chr m:val="̇"/>
                              <m:ctrlPr>
                                <w:ins w:id="1439" w:author="Tom" w:date="2019-04-17T11:36:00Z">
                                  <w:rPr>
                                    <w:rFonts w:ascii="Cambria Math" w:hAnsi="Cambria Math" w:cs="Times New Roman"/>
                                    <w:i/>
                                  </w:rPr>
                                </w:ins>
                              </m:ctrlPr>
                            </m:accPr>
                            <m:e>
                              <m:r>
                                <w:ins w:id="1440" w:author="Tom" w:date="2019-04-17T11:36:00Z">
                                  <w:rPr>
                                    <w:rFonts w:ascii="Cambria Math" w:hAnsi="Cambria Math" w:cs="Times New Roman"/>
                                  </w:rPr>
                                  <m:t>N</m:t>
                                </w:ins>
                              </m:r>
                            </m:e>
                          </m:acc>
                        </m:num>
                        <m:den>
                          <m:r>
                            <w:ins w:id="1441" w:author="Tom" w:date="2019-04-17T11:36:00Z">
                              <w:rPr>
                                <w:rFonts w:ascii="Cambria Math" w:hAnsi="Cambria Math" w:cs="Times New Roman"/>
                              </w:rPr>
                              <m:t>∂</m:t>
                            </w:ins>
                          </m:r>
                          <m:sSub>
                            <m:sSubPr>
                              <m:ctrlPr>
                                <w:ins w:id="1442" w:author="Tom" w:date="2019-04-17T11:36:00Z">
                                  <w:rPr>
                                    <w:rFonts w:ascii="Cambria Math" w:hAnsi="Cambria Math" w:cs="Times New Roman"/>
                                    <w:i/>
                                  </w:rPr>
                                </w:ins>
                              </m:ctrlPr>
                            </m:sSubPr>
                            <m:e>
                              <m:r>
                                <w:ins w:id="1443" w:author="Tom" w:date="2019-04-17T11:36:00Z">
                                  <w:rPr>
                                    <w:rFonts w:ascii="Cambria Math" w:hAnsi="Cambria Math" w:cs="Times New Roman"/>
                                  </w:rPr>
                                  <m:t>C</m:t>
                                </w:ins>
                              </m:r>
                            </m:e>
                            <m:sub>
                              <m:r>
                                <w:ins w:id="1444" w:author="Tom" w:date="2019-04-17T11:36:00Z">
                                  <w:rPr>
                                    <w:rFonts w:ascii="Cambria Math" w:hAnsi="Cambria Math" w:cs="Times New Roman"/>
                                  </w:rPr>
                                  <m:t>a</m:t>
                                </w:ins>
                              </m:r>
                            </m:sub>
                          </m:sSub>
                        </m:den>
                      </m:f>
                      <m:r>
                        <w:ins w:id="1445" w:author="Tom" w:date="2019-04-17T11:36:00Z">
                          <w:rPr>
                            <w:rFonts w:ascii="Cambria Math" w:hAnsi="Cambria Math" w:cs="Times New Roman"/>
                            <w:sz w:val="22"/>
                            <w:szCs w:val="22"/>
                          </w:rPr>
                          <m:t xml:space="preserve">     </m:t>
                        </w:ins>
                      </m:r>
                      <m:f>
                        <m:fPr>
                          <m:ctrlPr>
                            <w:ins w:id="1446" w:author="Tom" w:date="2019-04-17T11:36:00Z">
                              <w:rPr>
                                <w:rFonts w:ascii="Cambria Math" w:hAnsi="Cambria Math" w:cs="Times New Roman"/>
                                <w:i/>
                                <w:sz w:val="22"/>
                                <w:szCs w:val="22"/>
                              </w:rPr>
                            </w:ins>
                          </m:ctrlPr>
                        </m:fPr>
                        <m:num>
                          <m:r>
                            <w:ins w:id="1447" w:author="Tom" w:date="2019-04-17T11:36:00Z">
                              <w:rPr>
                                <w:rFonts w:ascii="Cambria Math" w:hAnsi="Cambria Math" w:cs="Times New Roman"/>
                              </w:rPr>
                              <m:t>∂</m:t>
                            </w:ins>
                          </m:r>
                          <m:acc>
                            <m:accPr>
                              <m:chr m:val="̇"/>
                              <m:ctrlPr>
                                <w:ins w:id="1448" w:author="Tom" w:date="2019-04-17T11:36:00Z">
                                  <w:rPr>
                                    <w:rFonts w:ascii="Cambria Math" w:hAnsi="Cambria Math" w:cs="Times New Roman"/>
                                    <w:i/>
                                  </w:rPr>
                                </w:ins>
                              </m:ctrlPr>
                            </m:accPr>
                            <m:e>
                              <m:r>
                                <w:ins w:id="1449" w:author="Tom" w:date="2019-04-17T11:36:00Z">
                                  <w:rPr>
                                    <w:rFonts w:ascii="Cambria Math" w:hAnsi="Cambria Math" w:cs="Times New Roman"/>
                                  </w:rPr>
                                  <m:t>N</m:t>
                                </w:ins>
                              </m:r>
                            </m:e>
                          </m:acc>
                        </m:num>
                        <m:den>
                          <m:r>
                            <w:ins w:id="1450" w:author="Tom" w:date="2019-04-17T11:36:00Z">
                              <w:rPr>
                                <w:rFonts w:ascii="Cambria Math" w:hAnsi="Cambria Math" w:cs="Times New Roman"/>
                              </w:rPr>
                              <m:t>∂M</m:t>
                            </w:ins>
                          </m:r>
                        </m:den>
                      </m:f>
                      <m:r>
                        <w:ins w:id="1451" w:author="Tom" w:date="2019-04-17T11:36:00Z">
                          <w:rPr>
                            <w:rFonts w:ascii="Cambria Math" w:hAnsi="Cambria Math" w:cs="Times New Roman"/>
                            <w:sz w:val="22"/>
                            <w:szCs w:val="22"/>
                          </w:rPr>
                          <m:t xml:space="preserve">     </m:t>
                        </w:ins>
                      </m:r>
                      <m:f>
                        <m:fPr>
                          <m:ctrlPr>
                            <w:ins w:id="1452" w:author="Tom" w:date="2019-04-17T11:36:00Z">
                              <w:rPr>
                                <w:rFonts w:ascii="Cambria Math" w:hAnsi="Cambria Math" w:cs="Times New Roman"/>
                                <w:i/>
                                <w:sz w:val="22"/>
                                <w:szCs w:val="22"/>
                              </w:rPr>
                            </w:ins>
                          </m:ctrlPr>
                        </m:fPr>
                        <m:num>
                          <m:r>
                            <w:ins w:id="1453" w:author="Tom" w:date="2019-04-17T11:36:00Z">
                              <w:rPr>
                                <w:rFonts w:ascii="Cambria Math" w:hAnsi="Cambria Math" w:cs="Times New Roman"/>
                              </w:rPr>
                              <m:t>∂</m:t>
                            </w:ins>
                          </m:r>
                          <m:acc>
                            <m:accPr>
                              <m:chr m:val="̇"/>
                              <m:ctrlPr>
                                <w:ins w:id="1454" w:author="Tom" w:date="2019-04-17T11:36:00Z">
                                  <w:rPr>
                                    <w:rFonts w:ascii="Cambria Math" w:hAnsi="Cambria Math" w:cs="Times New Roman"/>
                                    <w:i/>
                                  </w:rPr>
                                </w:ins>
                              </m:ctrlPr>
                            </m:accPr>
                            <m:e>
                              <m:r>
                                <w:ins w:id="1455" w:author="Tom" w:date="2019-04-17T11:36:00Z">
                                  <w:rPr>
                                    <w:rFonts w:ascii="Cambria Math" w:hAnsi="Cambria Math" w:cs="Times New Roman"/>
                                  </w:rPr>
                                  <m:t>N</m:t>
                                </w:ins>
                              </m:r>
                            </m:e>
                          </m:acc>
                        </m:num>
                        <m:den>
                          <m:r>
                            <w:ins w:id="1456" w:author="Tom" w:date="2019-04-17T11:36:00Z">
                              <w:rPr>
                                <w:rFonts w:ascii="Cambria Math" w:hAnsi="Cambria Math" w:cs="Times New Roman"/>
                              </w:rPr>
                              <m:t>∂N</m:t>
                            </w:ins>
                          </m:r>
                        </m:den>
                      </m:f>
                      <m:r>
                        <w:ins w:id="1457" w:author="Tom" w:date="2019-04-17T11:36:00Z">
                          <w:rPr>
                            <w:rFonts w:ascii="Cambria Math" w:hAnsi="Cambria Math" w:cs="Times New Roman"/>
                            <w:sz w:val="22"/>
                            <w:szCs w:val="22"/>
                          </w:rPr>
                          <m:t xml:space="preserve">     </m:t>
                        </w:ins>
                      </m:r>
                      <m:f>
                        <m:fPr>
                          <m:ctrlPr>
                            <w:ins w:id="1458" w:author="Tom" w:date="2019-04-17T11:36:00Z">
                              <w:rPr>
                                <w:rFonts w:ascii="Cambria Math" w:hAnsi="Cambria Math" w:cs="Times New Roman"/>
                                <w:i/>
                                <w:sz w:val="22"/>
                                <w:szCs w:val="22"/>
                              </w:rPr>
                            </w:ins>
                          </m:ctrlPr>
                        </m:fPr>
                        <m:num>
                          <m:r>
                            <w:ins w:id="1459" w:author="Tom" w:date="2019-04-17T11:36:00Z">
                              <w:rPr>
                                <w:rFonts w:ascii="Cambria Math" w:hAnsi="Cambria Math" w:cs="Times New Roman"/>
                              </w:rPr>
                              <m:t>∂</m:t>
                            </w:ins>
                          </m:r>
                          <m:acc>
                            <m:accPr>
                              <m:chr m:val="̇"/>
                              <m:ctrlPr>
                                <w:ins w:id="1460" w:author="Tom" w:date="2019-04-17T11:36:00Z">
                                  <w:rPr>
                                    <w:rFonts w:ascii="Cambria Math" w:hAnsi="Cambria Math" w:cs="Times New Roman"/>
                                    <w:i/>
                                  </w:rPr>
                                </w:ins>
                              </m:ctrlPr>
                            </m:accPr>
                            <m:e>
                              <m:r>
                                <w:ins w:id="1461" w:author="Tom" w:date="2019-04-17T11:36:00Z">
                                  <w:rPr>
                                    <w:rFonts w:ascii="Cambria Math" w:hAnsi="Cambria Math" w:cs="Times New Roman"/>
                                  </w:rPr>
                                  <m:t>N</m:t>
                                </w:ins>
                              </m:r>
                            </m:e>
                          </m:acc>
                        </m:num>
                        <m:den>
                          <m:r>
                            <w:ins w:id="1462" w:author="Tom" w:date="2019-04-17T11:36:00Z">
                              <w:rPr>
                                <w:rFonts w:ascii="Cambria Math" w:hAnsi="Cambria Math" w:cs="Times New Roman"/>
                              </w:rPr>
                              <m:t>∂</m:t>
                            </w:ins>
                          </m:r>
                          <m:sSub>
                            <m:sSubPr>
                              <m:ctrlPr>
                                <w:ins w:id="1463" w:author="Tom" w:date="2019-04-17T11:36:00Z">
                                  <w:rPr>
                                    <w:rFonts w:ascii="Cambria Math" w:hAnsi="Cambria Math" w:cs="Times New Roman"/>
                                    <w:i/>
                                  </w:rPr>
                                </w:ins>
                              </m:ctrlPr>
                            </m:sSubPr>
                            <m:e>
                              <m:r>
                                <w:ins w:id="1464" w:author="Tom" w:date="2019-04-17T11:36:00Z">
                                  <w:rPr>
                                    <w:rFonts w:ascii="Cambria Math" w:hAnsi="Cambria Math" w:cs="Times New Roman"/>
                                  </w:rPr>
                                  <m:t>C</m:t>
                                </w:ins>
                              </m:r>
                            </m:e>
                            <m:sub>
                              <m:r>
                                <w:ins w:id="1465" w:author="Tom" w:date="2019-04-17T11:36:00Z">
                                  <w:rPr>
                                    <w:rFonts w:ascii="Cambria Math" w:hAnsi="Cambria Math" w:cs="Times New Roman"/>
                                  </w:rPr>
                                  <m:t>c</m:t>
                                </w:ins>
                              </m:r>
                            </m:sub>
                          </m:sSub>
                        </m:den>
                      </m:f>
                      <m:ctrlPr>
                        <w:ins w:id="1466" w:author="Tom" w:date="2019-04-17T11:36:00Z">
                          <w:rPr>
                            <w:rFonts w:ascii="Cambria Math" w:eastAsia="Cambria Math" w:hAnsi="Cambria Math" w:cs="Cambria Math"/>
                            <w:i/>
                          </w:rPr>
                        </w:ins>
                      </m:ctrlPr>
                    </m:e>
                    <m:e>
                      <m:f>
                        <m:fPr>
                          <m:ctrlPr>
                            <w:ins w:id="1467" w:author="Tom" w:date="2019-04-17T11:36:00Z">
                              <w:rPr>
                                <w:rFonts w:ascii="Cambria Math" w:hAnsi="Cambria Math" w:cs="Times New Roman"/>
                                <w:i/>
                                <w:sz w:val="22"/>
                                <w:szCs w:val="22"/>
                              </w:rPr>
                            </w:ins>
                          </m:ctrlPr>
                        </m:fPr>
                        <m:num>
                          <m:r>
                            <w:ins w:id="1468" w:author="Tom" w:date="2019-04-17T11:36:00Z">
                              <w:rPr>
                                <w:rFonts w:ascii="Cambria Math" w:hAnsi="Cambria Math" w:cs="Times New Roman"/>
                              </w:rPr>
                              <m:t>∂</m:t>
                            </w:ins>
                          </m:r>
                          <m:acc>
                            <m:accPr>
                              <m:chr m:val="̇"/>
                              <m:ctrlPr>
                                <w:ins w:id="1469" w:author="Tom" w:date="2019-04-17T11:36:00Z">
                                  <w:rPr>
                                    <w:rFonts w:ascii="Cambria Math" w:hAnsi="Cambria Math" w:cs="Times New Roman"/>
                                    <w:i/>
                                  </w:rPr>
                                </w:ins>
                              </m:ctrlPr>
                            </m:accPr>
                            <m:e>
                              <m:sSub>
                                <m:sSubPr>
                                  <m:ctrlPr>
                                    <w:ins w:id="1470" w:author="Tom" w:date="2019-04-17T11:36:00Z">
                                      <w:rPr>
                                        <w:rFonts w:ascii="Cambria Math" w:hAnsi="Cambria Math" w:cs="Times New Roman"/>
                                        <w:i/>
                                      </w:rPr>
                                    </w:ins>
                                  </m:ctrlPr>
                                </m:sSubPr>
                                <m:e>
                                  <m:r>
                                    <w:ins w:id="1471" w:author="Tom" w:date="2019-04-17T11:36:00Z">
                                      <w:rPr>
                                        <w:rFonts w:ascii="Cambria Math" w:hAnsi="Cambria Math" w:cs="Times New Roman"/>
                                      </w:rPr>
                                      <m:t>C</m:t>
                                    </w:ins>
                                  </m:r>
                                </m:e>
                                <m:sub>
                                  <m:r>
                                    <w:ins w:id="1472" w:author="Tom" w:date="2019-04-17T11:36:00Z">
                                      <w:rPr>
                                        <w:rFonts w:ascii="Cambria Math" w:hAnsi="Cambria Math" w:cs="Times New Roman"/>
                                      </w:rPr>
                                      <m:t>c</m:t>
                                    </w:ins>
                                  </m:r>
                                </m:sub>
                              </m:sSub>
                            </m:e>
                          </m:acc>
                        </m:num>
                        <m:den>
                          <m:r>
                            <w:ins w:id="1473" w:author="Tom" w:date="2019-04-17T11:36:00Z">
                              <w:rPr>
                                <w:rFonts w:ascii="Cambria Math" w:hAnsi="Cambria Math" w:cs="Times New Roman"/>
                              </w:rPr>
                              <m:t>∂</m:t>
                            </w:ins>
                          </m:r>
                          <m:sSub>
                            <m:sSubPr>
                              <m:ctrlPr>
                                <w:ins w:id="1474" w:author="Tom" w:date="2019-04-17T11:36:00Z">
                                  <w:rPr>
                                    <w:rFonts w:ascii="Cambria Math" w:hAnsi="Cambria Math" w:cs="Times New Roman"/>
                                    <w:i/>
                                  </w:rPr>
                                </w:ins>
                              </m:ctrlPr>
                            </m:sSubPr>
                            <m:e>
                              <m:r>
                                <w:ins w:id="1475" w:author="Tom" w:date="2019-04-17T11:36:00Z">
                                  <w:rPr>
                                    <w:rFonts w:ascii="Cambria Math" w:hAnsi="Cambria Math" w:cs="Times New Roman"/>
                                  </w:rPr>
                                  <m:t>C</m:t>
                                </w:ins>
                              </m:r>
                            </m:e>
                            <m:sub>
                              <m:r>
                                <w:ins w:id="1476" w:author="Tom" w:date="2019-04-17T11:36:00Z">
                                  <w:rPr>
                                    <w:rFonts w:ascii="Cambria Math" w:hAnsi="Cambria Math" w:cs="Times New Roman"/>
                                  </w:rPr>
                                  <m:t>a</m:t>
                                </w:ins>
                              </m:r>
                            </m:sub>
                          </m:sSub>
                        </m:den>
                      </m:f>
                      <m:r>
                        <w:ins w:id="1477" w:author="Tom" w:date="2019-04-17T11:36:00Z">
                          <w:rPr>
                            <w:rFonts w:ascii="Cambria Math" w:hAnsi="Cambria Math" w:cs="Times New Roman"/>
                            <w:sz w:val="22"/>
                            <w:szCs w:val="22"/>
                          </w:rPr>
                          <m:t xml:space="preserve">     </m:t>
                        </w:ins>
                      </m:r>
                      <m:f>
                        <m:fPr>
                          <m:ctrlPr>
                            <w:ins w:id="1478" w:author="Tom" w:date="2019-04-17T11:36:00Z">
                              <w:rPr>
                                <w:rFonts w:ascii="Cambria Math" w:hAnsi="Cambria Math" w:cs="Times New Roman"/>
                                <w:i/>
                                <w:sz w:val="22"/>
                                <w:szCs w:val="22"/>
                              </w:rPr>
                            </w:ins>
                          </m:ctrlPr>
                        </m:fPr>
                        <m:num>
                          <m:r>
                            <w:ins w:id="1479" w:author="Tom" w:date="2019-04-17T11:36:00Z">
                              <w:rPr>
                                <w:rFonts w:ascii="Cambria Math" w:hAnsi="Cambria Math" w:cs="Times New Roman"/>
                              </w:rPr>
                              <m:t>∂</m:t>
                            </w:ins>
                          </m:r>
                          <m:acc>
                            <m:accPr>
                              <m:chr m:val="̇"/>
                              <m:ctrlPr>
                                <w:ins w:id="1480" w:author="Tom" w:date="2019-04-17T11:36:00Z">
                                  <w:rPr>
                                    <w:rFonts w:ascii="Cambria Math" w:hAnsi="Cambria Math" w:cs="Times New Roman"/>
                                    <w:i/>
                                  </w:rPr>
                                </w:ins>
                              </m:ctrlPr>
                            </m:accPr>
                            <m:e>
                              <m:sSub>
                                <m:sSubPr>
                                  <m:ctrlPr>
                                    <w:ins w:id="1481" w:author="Tom" w:date="2019-04-17T11:36:00Z">
                                      <w:rPr>
                                        <w:rFonts w:ascii="Cambria Math" w:hAnsi="Cambria Math" w:cs="Times New Roman"/>
                                        <w:i/>
                                      </w:rPr>
                                    </w:ins>
                                  </m:ctrlPr>
                                </m:sSubPr>
                                <m:e>
                                  <m:r>
                                    <w:ins w:id="1482" w:author="Tom" w:date="2019-04-17T11:36:00Z">
                                      <w:rPr>
                                        <w:rFonts w:ascii="Cambria Math" w:hAnsi="Cambria Math" w:cs="Times New Roman"/>
                                      </w:rPr>
                                      <m:t>C</m:t>
                                    </w:ins>
                                  </m:r>
                                </m:e>
                                <m:sub>
                                  <m:r>
                                    <w:ins w:id="1483" w:author="Tom" w:date="2019-04-17T11:36:00Z">
                                      <w:rPr>
                                        <w:rFonts w:ascii="Cambria Math" w:hAnsi="Cambria Math" w:cs="Times New Roman"/>
                                      </w:rPr>
                                      <m:t>c</m:t>
                                    </w:ins>
                                  </m:r>
                                </m:sub>
                              </m:sSub>
                            </m:e>
                          </m:acc>
                        </m:num>
                        <m:den>
                          <m:r>
                            <w:ins w:id="1484" w:author="Tom" w:date="2019-04-17T11:36:00Z">
                              <w:rPr>
                                <w:rFonts w:ascii="Cambria Math" w:hAnsi="Cambria Math" w:cs="Times New Roman"/>
                              </w:rPr>
                              <m:t>∂M</m:t>
                            </w:ins>
                          </m:r>
                        </m:den>
                      </m:f>
                      <m:r>
                        <w:ins w:id="1485" w:author="Tom" w:date="2019-04-17T11:36:00Z">
                          <w:rPr>
                            <w:rFonts w:ascii="Cambria Math" w:hAnsi="Cambria Math" w:cs="Times New Roman"/>
                            <w:sz w:val="22"/>
                            <w:szCs w:val="22"/>
                          </w:rPr>
                          <m:t xml:space="preserve">     </m:t>
                        </w:ins>
                      </m:r>
                      <m:f>
                        <m:fPr>
                          <m:ctrlPr>
                            <w:ins w:id="1486" w:author="Tom" w:date="2019-04-17T11:36:00Z">
                              <w:rPr>
                                <w:rFonts w:ascii="Cambria Math" w:hAnsi="Cambria Math" w:cs="Times New Roman"/>
                                <w:i/>
                                <w:sz w:val="22"/>
                                <w:szCs w:val="22"/>
                              </w:rPr>
                            </w:ins>
                          </m:ctrlPr>
                        </m:fPr>
                        <m:num>
                          <m:r>
                            <w:ins w:id="1487" w:author="Tom" w:date="2019-04-17T11:36:00Z">
                              <w:rPr>
                                <w:rFonts w:ascii="Cambria Math" w:hAnsi="Cambria Math" w:cs="Times New Roman"/>
                              </w:rPr>
                              <m:t>∂</m:t>
                            </w:ins>
                          </m:r>
                          <m:acc>
                            <m:accPr>
                              <m:chr m:val="̇"/>
                              <m:ctrlPr>
                                <w:ins w:id="1488" w:author="Tom" w:date="2019-04-17T11:36:00Z">
                                  <w:rPr>
                                    <w:rFonts w:ascii="Cambria Math" w:hAnsi="Cambria Math" w:cs="Times New Roman"/>
                                    <w:i/>
                                  </w:rPr>
                                </w:ins>
                              </m:ctrlPr>
                            </m:accPr>
                            <m:e>
                              <m:sSub>
                                <m:sSubPr>
                                  <m:ctrlPr>
                                    <w:ins w:id="1489" w:author="Tom" w:date="2019-04-17T11:36:00Z">
                                      <w:rPr>
                                        <w:rFonts w:ascii="Cambria Math" w:hAnsi="Cambria Math" w:cs="Times New Roman"/>
                                        <w:i/>
                                      </w:rPr>
                                    </w:ins>
                                  </m:ctrlPr>
                                </m:sSubPr>
                                <m:e>
                                  <m:r>
                                    <w:ins w:id="1490" w:author="Tom" w:date="2019-04-17T11:36:00Z">
                                      <w:rPr>
                                        <w:rFonts w:ascii="Cambria Math" w:hAnsi="Cambria Math" w:cs="Times New Roman"/>
                                      </w:rPr>
                                      <m:t>C</m:t>
                                    </w:ins>
                                  </m:r>
                                </m:e>
                                <m:sub>
                                  <m:r>
                                    <w:ins w:id="1491" w:author="Tom" w:date="2019-04-17T11:36:00Z">
                                      <w:rPr>
                                        <w:rFonts w:ascii="Cambria Math" w:hAnsi="Cambria Math" w:cs="Times New Roman"/>
                                      </w:rPr>
                                      <m:t>c</m:t>
                                    </w:ins>
                                  </m:r>
                                </m:sub>
                              </m:sSub>
                            </m:e>
                          </m:acc>
                        </m:num>
                        <m:den>
                          <m:r>
                            <w:ins w:id="1492" w:author="Tom" w:date="2019-04-17T11:36:00Z">
                              <w:rPr>
                                <w:rFonts w:ascii="Cambria Math" w:hAnsi="Cambria Math" w:cs="Times New Roman"/>
                              </w:rPr>
                              <m:t>∂N</m:t>
                            </w:ins>
                          </m:r>
                        </m:den>
                      </m:f>
                      <m:r>
                        <w:ins w:id="1493" w:author="Tom" w:date="2019-04-17T11:36:00Z">
                          <w:rPr>
                            <w:rFonts w:ascii="Cambria Math" w:hAnsi="Cambria Math" w:cs="Times New Roman"/>
                            <w:sz w:val="22"/>
                            <w:szCs w:val="22"/>
                          </w:rPr>
                          <m:t xml:space="preserve">     </m:t>
                        </w:ins>
                      </m:r>
                      <m:f>
                        <m:fPr>
                          <m:ctrlPr>
                            <w:ins w:id="1494" w:author="Tom" w:date="2019-04-17T11:36:00Z">
                              <w:rPr>
                                <w:rFonts w:ascii="Cambria Math" w:hAnsi="Cambria Math" w:cs="Times New Roman"/>
                                <w:i/>
                                <w:sz w:val="22"/>
                                <w:szCs w:val="22"/>
                              </w:rPr>
                            </w:ins>
                          </m:ctrlPr>
                        </m:fPr>
                        <m:num>
                          <m:r>
                            <w:ins w:id="1495" w:author="Tom" w:date="2019-04-17T11:36:00Z">
                              <w:rPr>
                                <w:rFonts w:ascii="Cambria Math" w:hAnsi="Cambria Math" w:cs="Times New Roman"/>
                              </w:rPr>
                              <m:t>∂</m:t>
                            </w:ins>
                          </m:r>
                          <m:acc>
                            <m:accPr>
                              <m:chr m:val="̇"/>
                              <m:ctrlPr>
                                <w:ins w:id="1496" w:author="Tom" w:date="2019-04-17T11:36:00Z">
                                  <w:rPr>
                                    <w:rFonts w:ascii="Cambria Math" w:hAnsi="Cambria Math" w:cs="Times New Roman"/>
                                    <w:i/>
                                  </w:rPr>
                                </w:ins>
                              </m:ctrlPr>
                            </m:accPr>
                            <m:e>
                              <m:sSub>
                                <m:sSubPr>
                                  <m:ctrlPr>
                                    <w:ins w:id="1497" w:author="Tom" w:date="2019-04-17T11:36:00Z">
                                      <w:rPr>
                                        <w:rFonts w:ascii="Cambria Math" w:hAnsi="Cambria Math" w:cs="Times New Roman"/>
                                        <w:i/>
                                      </w:rPr>
                                    </w:ins>
                                  </m:ctrlPr>
                                </m:sSubPr>
                                <m:e>
                                  <m:r>
                                    <w:ins w:id="1498" w:author="Tom" w:date="2019-04-17T11:36:00Z">
                                      <w:rPr>
                                        <w:rFonts w:ascii="Cambria Math" w:hAnsi="Cambria Math" w:cs="Times New Roman"/>
                                      </w:rPr>
                                      <m:t>C</m:t>
                                    </w:ins>
                                  </m:r>
                                </m:e>
                                <m:sub>
                                  <m:r>
                                    <w:ins w:id="1499" w:author="Tom" w:date="2019-04-17T11:36:00Z">
                                      <w:rPr>
                                        <w:rFonts w:ascii="Cambria Math" w:hAnsi="Cambria Math" w:cs="Times New Roman"/>
                                      </w:rPr>
                                      <m:t>c</m:t>
                                    </w:ins>
                                  </m:r>
                                </m:sub>
                              </m:sSub>
                            </m:e>
                          </m:acc>
                        </m:num>
                        <m:den>
                          <m:r>
                            <w:ins w:id="1500" w:author="Tom" w:date="2019-04-17T11:36:00Z">
                              <w:rPr>
                                <w:rFonts w:ascii="Cambria Math" w:hAnsi="Cambria Math" w:cs="Times New Roman"/>
                              </w:rPr>
                              <m:t>∂</m:t>
                            </w:ins>
                          </m:r>
                          <m:sSub>
                            <m:sSubPr>
                              <m:ctrlPr>
                                <w:ins w:id="1501" w:author="Tom" w:date="2019-04-17T11:36:00Z">
                                  <w:rPr>
                                    <w:rFonts w:ascii="Cambria Math" w:hAnsi="Cambria Math" w:cs="Times New Roman"/>
                                    <w:i/>
                                  </w:rPr>
                                </w:ins>
                              </m:ctrlPr>
                            </m:sSubPr>
                            <m:e>
                              <m:r>
                                <w:ins w:id="1502" w:author="Tom" w:date="2019-04-17T11:36:00Z">
                                  <w:rPr>
                                    <w:rFonts w:ascii="Cambria Math" w:hAnsi="Cambria Math" w:cs="Times New Roman"/>
                                  </w:rPr>
                                  <m:t>C</m:t>
                                </w:ins>
                              </m:r>
                            </m:e>
                            <m:sub>
                              <m:r>
                                <w:ins w:id="1503" w:author="Tom" w:date="2019-04-17T11:36:00Z">
                                  <w:rPr>
                                    <w:rFonts w:ascii="Cambria Math" w:hAnsi="Cambria Math" w:cs="Times New Roman"/>
                                  </w:rPr>
                                  <m:t>c</m:t>
                                </w:ins>
                              </m:r>
                            </m:sub>
                          </m:sSub>
                        </m:den>
                      </m:f>
                    </m:e>
                  </m:eqArr>
                </m:e>
              </m:d>
            </m:e>
            <m:sub>
              <m:r>
                <w:ins w:id="1504" w:author="Tom" w:date="2019-04-17T11:36:00Z">
                  <w:rPr>
                    <w:rFonts w:ascii="Cambria Math" w:hAnsi="Cambria Math" w:cs="Times New Roman"/>
                    <w:sz w:val="22"/>
                    <w:szCs w:val="22"/>
                  </w:rPr>
                  <m:t>(</m:t>
                </w:ins>
              </m:r>
              <m:acc>
                <m:accPr>
                  <m:ctrlPr>
                    <w:ins w:id="1505" w:author="Tom" w:date="2019-04-17T11:37:00Z">
                      <w:rPr>
                        <w:rFonts w:ascii="Cambria Math" w:hAnsi="Cambria Math" w:cs="Times New Roman"/>
                        <w:i/>
                        <w:sz w:val="22"/>
                        <w:szCs w:val="22"/>
                      </w:rPr>
                    </w:ins>
                  </m:ctrlPr>
                </m:accPr>
                <m:e>
                  <m:sSub>
                    <m:sSubPr>
                      <m:ctrlPr>
                        <w:ins w:id="1506" w:author="Tom" w:date="2019-04-17T11:37:00Z">
                          <w:rPr>
                            <w:rFonts w:ascii="Cambria Math" w:hAnsi="Cambria Math" w:cs="Times New Roman"/>
                            <w:i/>
                            <w:sz w:val="22"/>
                            <w:szCs w:val="22"/>
                          </w:rPr>
                        </w:ins>
                      </m:ctrlPr>
                    </m:sSubPr>
                    <m:e>
                      <m:r>
                        <w:ins w:id="1507" w:author="Tom" w:date="2019-04-17T11:37:00Z">
                          <w:rPr>
                            <w:rFonts w:ascii="Cambria Math" w:hAnsi="Cambria Math" w:cs="Times New Roman"/>
                            <w:sz w:val="22"/>
                            <w:szCs w:val="22"/>
                          </w:rPr>
                          <m:t>C</m:t>
                        </w:ins>
                      </m:r>
                    </m:e>
                    <m:sub>
                      <m:r>
                        <w:ins w:id="1508" w:author="Tom" w:date="2019-04-17T11:37:00Z">
                          <w:rPr>
                            <w:rFonts w:ascii="Cambria Math" w:hAnsi="Cambria Math" w:cs="Times New Roman"/>
                            <w:sz w:val="22"/>
                            <w:szCs w:val="22"/>
                          </w:rPr>
                          <m:t>a</m:t>
                        </w:ins>
                      </m:r>
                    </m:sub>
                  </m:sSub>
                </m:e>
              </m:acc>
              <m:r>
                <w:ins w:id="1509" w:author="Tom" w:date="2019-04-17T11:37:00Z">
                  <w:rPr>
                    <w:rFonts w:ascii="Cambria Math" w:hAnsi="Cambria Math" w:cs="Times New Roman"/>
                    <w:sz w:val="22"/>
                    <w:szCs w:val="22"/>
                  </w:rPr>
                  <m:t xml:space="preserve"> ,   </m:t>
                </w:ins>
              </m:r>
              <m:acc>
                <m:accPr>
                  <m:ctrlPr>
                    <w:ins w:id="1510" w:author="Tom" w:date="2019-04-17T11:37:00Z">
                      <w:rPr>
                        <w:rFonts w:ascii="Cambria Math" w:hAnsi="Cambria Math" w:cs="Times New Roman"/>
                        <w:i/>
                        <w:sz w:val="22"/>
                        <w:szCs w:val="22"/>
                      </w:rPr>
                    </w:ins>
                  </m:ctrlPr>
                </m:accPr>
                <m:e>
                  <m:r>
                    <w:ins w:id="1511" w:author="Tom" w:date="2019-04-17T11:37:00Z">
                      <w:rPr>
                        <w:rFonts w:ascii="Cambria Math" w:hAnsi="Cambria Math" w:cs="Times New Roman"/>
                        <w:sz w:val="22"/>
                        <w:szCs w:val="22"/>
                      </w:rPr>
                      <m:t>M</m:t>
                    </w:ins>
                  </m:r>
                </m:e>
              </m:acc>
              <m:r>
                <w:ins w:id="1512" w:author="Tom" w:date="2019-04-17T11:37:00Z">
                  <w:rPr>
                    <w:rFonts w:ascii="Cambria Math" w:hAnsi="Cambria Math" w:cs="Times New Roman"/>
                    <w:sz w:val="22"/>
                    <w:szCs w:val="22"/>
                  </w:rPr>
                  <m:t xml:space="preserve"> ,   </m:t>
                </w:ins>
              </m:r>
              <m:acc>
                <m:accPr>
                  <m:ctrlPr>
                    <w:ins w:id="1513" w:author="Tom" w:date="2019-04-17T11:37:00Z">
                      <w:rPr>
                        <w:rFonts w:ascii="Cambria Math" w:hAnsi="Cambria Math" w:cs="Times New Roman"/>
                        <w:i/>
                        <w:sz w:val="22"/>
                        <w:szCs w:val="22"/>
                      </w:rPr>
                    </w:ins>
                  </m:ctrlPr>
                </m:accPr>
                <m:e>
                  <m:r>
                    <w:ins w:id="1514" w:author="Tom" w:date="2019-04-17T11:37:00Z">
                      <w:rPr>
                        <w:rFonts w:ascii="Cambria Math" w:hAnsi="Cambria Math" w:cs="Times New Roman"/>
                        <w:sz w:val="22"/>
                        <w:szCs w:val="22"/>
                      </w:rPr>
                      <m:t>N</m:t>
                    </w:ins>
                  </m:r>
                </m:e>
              </m:acc>
              <m:r>
                <w:ins w:id="1515" w:author="Tom" w:date="2019-04-17T11:37:00Z">
                  <w:rPr>
                    <w:rFonts w:ascii="Cambria Math" w:hAnsi="Cambria Math" w:cs="Times New Roman"/>
                    <w:sz w:val="22"/>
                    <w:szCs w:val="22"/>
                  </w:rPr>
                  <m:t xml:space="preserve"> , </m:t>
                </w:ins>
              </m:r>
              <m:r>
                <w:ins w:id="1516" w:author="Tom" w:date="2019-04-17T11:38:00Z">
                  <w:rPr>
                    <w:rFonts w:ascii="Cambria Math" w:hAnsi="Cambria Math" w:cs="Times New Roman"/>
                    <w:sz w:val="22"/>
                    <w:szCs w:val="22"/>
                  </w:rPr>
                  <m:t xml:space="preserve">  </m:t>
                </w:ins>
              </m:r>
              <m:acc>
                <m:accPr>
                  <m:ctrlPr>
                    <w:ins w:id="1517" w:author="Tom" w:date="2019-04-17T11:38:00Z">
                      <w:rPr>
                        <w:rFonts w:ascii="Cambria Math" w:hAnsi="Cambria Math" w:cs="Times New Roman"/>
                        <w:i/>
                        <w:sz w:val="22"/>
                        <w:szCs w:val="22"/>
                      </w:rPr>
                    </w:ins>
                  </m:ctrlPr>
                </m:accPr>
                <m:e>
                  <m:sSub>
                    <m:sSubPr>
                      <m:ctrlPr>
                        <w:ins w:id="1518" w:author="Tom" w:date="2019-04-17T11:38:00Z">
                          <w:rPr>
                            <w:rFonts w:ascii="Cambria Math" w:hAnsi="Cambria Math" w:cs="Times New Roman"/>
                            <w:i/>
                            <w:sz w:val="22"/>
                            <w:szCs w:val="22"/>
                          </w:rPr>
                        </w:ins>
                      </m:ctrlPr>
                    </m:sSubPr>
                    <m:e>
                      <m:r>
                        <w:ins w:id="1519" w:author="Tom" w:date="2019-04-17T11:38:00Z">
                          <w:rPr>
                            <w:rFonts w:ascii="Cambria Math" w:hAnsi="Cambria Math" w:cs="Times New Roman"/>
                            <w:sz w:val="22"/>
                            <w:szCs w:val="22"/>
                          </w:rPr>
                          <m:t>C</m:t>
                        </w:ins>
                      </m:r>
                    </m:e>
                    <m:sub>
                      <m:r>
                        <w:ins w:id="1520" w:author="Tom" w:date="2019-04-17T11:38:00Z">
                          <w:rPr>
                            <w:rFonts w:ascii="Cambria Math" w:hAnsi="Cambria Math" w:cs="Times New Roman"/>
                            <w:sz w:val="22"/>
                            <w:szCs w:val="22"/>
                          </w:rPr>
                          <m:t>c</m:t>
                        </w:ins>
                      </m:r>
                    </m:sub>
                  </m:sSub>
                </m:e>
              </m:acc>
              <m:r>
                <w:ins w:id="1521" w:author="Tom" w:date="2019-04-17T11:36:00Z">
                  <w:rPr>
                    <w:rFonts w:ascii="Cambria Math" w:hAnsi="Cambria Math" w:cs="Times New Roman"/>
                    <w:sz w:val="22"/>
                    <w:szCs w:val="22"/>
                  </w:rPr>
                  <m:t>)</m:t>
                </w:ins>
              </m:r>
            </m:sub>
          </m:sSub>
        </m:oMath>
      </m:oMathPara>
    </w:p>
    <w:p w14:paraId="2DF70FBD" w14:textId="77777777" w:rsidR="00FD5512" w:rsidRDefault="00FD5512">
      <w:pPr>
        <w:pStyle w:val="Body"/>
        <w:spacing w:line="480" w:lineRule="auto"/>
        <w:jc w:val="both"/>
        <w:rPr>
          <w:ins w:id="1522" w:author="Tom" w:date="2019-04-16T14:46:00Z"/>
          <w:rFonts w:cs="Times New Roman"/>
          <w:sz w:val="22"/>
          <w:szCs w:val="22"/>
        </w:rPr>
      </w:pPr>
    </w:p>
    <w:p w14:paraId="7A239348" w14:textId="77777777" w:rsidR="00FD3325" w:rsidRDefault="00670D92">
      <w:pPr>
        <w:pStyle w:val="Body"/>
        <w:spacing w:line="480" w:lineRule="auto"/>
        <w:jc w:val="both"/>
        <w:rPr>
          <w:rFonts w:cs="Times New Roman"/>
          <w:b/>
          <w:sz w:val="22"/>
          <w:szCs w:val="22"/>
        </w:rPr>
      </w:pPr>
      <w:ins w:id="1523" w:author="Tom" w:date="2019-04-16T14:46:00Z">
        <w:r>
          <w:rPr>
            <w:rFonts w:cs="Times New Roman"/>
            <w:sz w:val="22"/>
            <w:szCs w:val="22"/>
          </w:rPr>
          <w:t xml:space="preserve">We numerically tested with a wide range of all the parameters and found the </w:t>
        </w:r>
      </w:ins>
      <w:ins w:id="1524" w:author="Tom" w:date="2019-04-16T14:47:00Z">
        <w:r>
          <w:rPr>
            <w:rFonts w:cs="Times New Roman"/>
            <w:sz w:val="22"/>
            <w:szCs w:val="22"/>
          </w:rPr>
          <w:t>equilibrium point remained always stable [</w:t>
        </w:r>
        <w:r w:rsidRPr="00670D92">
          <w:rPr>
            <w:rFonts w:cs="Times New Roman"/>
            <w:i/>
            <w:sz w:val="22"/>
            <w:szCs w:val="22"/>
            <w:rPrChange w:id="1525" w:author="Tom" w:date="2019-04-16T14:48:00Z">
              <w:rPr>
                <w:rFonts w:cs="Times New Roman"/>
                <w:sz w:val="22"/>
                <w:szCs w:val="22"/>
              </w:rPr>
            </w:rPrChange>
          </w:rPr>
          <w:t>max</w:t>
        </w:r>
      </w:ins>
      <w:ins w:id="1526" w:author="Tom" w:date="2019-04-16T14:49:00Z">
        <w:r>
          <w:rPr>
            <w:rFonts w:cs="Times New Roman"/>
            <w:i/>
            <w:sz w:val="22"/>
            <w:szCs w:val="22"/>
          </w:rPr>
          <w:t xml:space="preserve"> </w:t>
        </w:r>
      </w:ins>
      <w:ins w:id="1527" w:author="Tom" w:date="2019-04-16T14:47:00Z">
        <w:r w:rsidRPr="00670D92">
          <w:rPr>
            <w:rFonts w:cs="Times New Roman"/>
            <w:i/>
            <w:sz w:val="22"/>
            <w:szCs w:val="22"/>
            <w:rPrChange w:id="1528" w:author="Tom" w:date="2019-04-16T14:48:00Z">
              <w:rPr>
                <w:rFonts w:cs="Times New Roman"/>
                <w:sz w:val="22"/>
                <w:szCs w:val="22"/>
              </w:rPr>
            </w:rPrChange>
          </w:rPr>
          <w:t>(</w:t>
        </w:r>
      </w:ins>
      <m:oMath>
        <m:sSub>
          <m:sSubPr>
            <m:ctrlPr>
              <w:ins w:id="1529" w:author="Tom" w:date="2019-04-16T14:48:00Z">
                <w:rPr>
                  <w:rFonts w:ascii="Cambria Math" w:hAnsi="Cambria Math" w:cs="Times New Roman"/>
                  <w:i/>
                  <w:sz w:val="22"/>
                  <w:szCs w:val="22"/>
                </w:rPr>
              </w:ins>
            </m:ctrlPr>
          </m:sSubPr>
          <m:e>
            <m:r>
              <w:ins w:id="1530" w:author="Tom" w:date="2019-04-16T14:48:00Z">
                <w:rPr>
                  <w:rFonts w:ascii="Cambria Math" w:hAnsi="Cambria Math" w:cs="Times New Roman"/>
                  <w:sz w:val="22"/>
                  <w:szCs w:val="22"/>
                </w:rPr>
                <m:t>λ</m:t>
              </w:ins>
            </m:r>
          </m:e>
          <m:sub>
            <m:r>
              <w:ins w:id="1531" w:author="Tom" w:date="2019-04-16T14:49:00Z">
                <w:rPr>
                  <w:rFonts w:ascii="Cambria Math" w:hAnsi="Cambria Math" w:cs="Times New Roman"/>
                  <w:sz w:val="22"/>
                  <w:szCs w:val="22"/>
                </w:rPr>
                <m:t>±</m:t>
              </w:ins>
            </m:r>
          </m:sub>
        </m:sSub>
      </m:oMath>
      <w:ins w:id="1532" w:author="Tom" w:date="2019-04-16T14:47:00Z">
        <w:r w:rsidRPr="00670D92">
          <w:rPr>
            <w:rFonts w:cs="Times New Roman"/>
            <w:i/>
            <w:sz w:val="22"/>
            <w:szCs w:val="22"/>
            <w:rPrChange w:id="1533" w:author="Tom" w:date="2019-04-16T14:48:00Z">
              <w:rPr>
                <w:rFonts w:cs="Times New Roman"/>
                <w:sz w:val="22"/>
                <w:szCs w:val="22"/>
              </w:rPr>
            </w:rPrChange>
          </w:rPr>
          <w:t>)</w:t>
        </w:r>
      </w:ins>
      <w:ins w:id="1534" w:author="Tom" w:date="2019-04-16T14:49:00Z">
        <w:r>
          <w:rPr>
            <w:rFonts w:cs="Times New Roman"/>
            <w:i/>
            <w:sz w:val="22"/>
            <w:szCs w:val="22"/>
          </w:rPr>
          <w:t xml:space="preserve"> </w:t>
        </w:r>
      </w:ins>
      <w:ins w:id="1535" w:author="Tom" w:date="2019-04-16T14:48:00Z">
        <w:r w:rsidRPr="00670D92">
          <w:rPr>
            <w:rFonts w:cs="Times New Roman"/>
            <w:i/>
            <w:sz w:val="22"/>
            <w:szCs w:val="22"/>
            <w:rPrChange w:id="1536" w:author="Tom" w:date="2019-04-16T14:48:00Z">
              <w:rPr>
                <w:rFonts w:cs="Times New Roman"/>
                <w:sz w:val="22"/>
                <w:szCs w:val="22"/>
              </w:rPr>
            </w:rPrChange>
          </w:rPr>
          <w:t>&lt;</w:t>
        </w:r>
      </w:ins>
      <w:ins w:id="1537" w:author="Tom" w:date="2019-04-16T14:49:00Z">
        <w:r>
          <w:rPr>
            <w:rFonts w:cs="Times New Roman"/>
            <w:i/>
            <w:sz w:val="22"/>
            <w:szCs w:val="22"/>
          </w:rPr>
          <w:t xml:space="preserve"> </w:t>
        </w:r>
      </w:ins>
      <w:ins w:id="1538" w:author="Tom" w:date="2019-04-16T14:48:00Z">
        <w:r w:rsidRPr="00670D92">
          <w:rPr>
            <w:rFonts w:cs="Times New Roman"/>
            <w:i/>
            <w:sz w:val="22"/>
            <w:szCs w:val="22"/>
            <w:rPrChange w:id="1539" w:author="Tom" w:date="2019-04-16T14:48:00Z">
              <w:rPr>
                <w:rFonts w:cs="Times New Roman"/>
                <w:sz w:val="22"/>
                <w:szCs w:val="22"/>
              </w:rPr>
            </w:rPrChange>
          </w:rPr>
          <w:t>0</w:t>
        </w:r>
      </w:ins>
      <w:ins w:id="1540" w:author="Tom" w:date="2019-04-16T14:47:00Z">
        <w:r>
          <w:rPr>
            <w:rFonts w:cs="Times New Roman"/>
            <w:sz w:val="22"/>
            <w:szCs w:val="22"/>
          </w:rPr>
          <w:t>]</w:t>
        </w:r>
      </w:ins>
      <w:ins w:id="1541" w:author="Tom" w:date="2019-04-16T14:49:00Z">
        <w:r>
          <w:rPr>
            <w:rFonts w:cs="Times New Roman"/>
            <w:sz w:val="22"/>
            <w:szCs w:val="22"/>
          </w:rPr>
          <w:t xml:space="preserve"> whenever both mutualists and non-mutualists co-exist</w:t>
        </w:r>
      </w:ins>
      <w:ins w:id="1542" w:author="Tom" w:date="2019-04-16T14:50:00Z">
        <w:r>
          <w:rPr>
            <w:rFonts w:cs="Times New Roman"/>
            <w:sz w:val="22"/>
            <w:szCs w:val="22"/>
          </w:rPr>
          <w:t>ed</w:t>
        </w:r>
      </w:ins>
      <w:ins w:id="1543" w:author="Tom" w:date="2019-04-16T14:49:00Z">
        <w:r>
          <w:rPr>
            <w:rFonts w:cs="Times New Roman"/>
            <w:sz w:val="22"/>
            <w:szCs w:val="22"/>
          </w:rPr>
          <w:t>.</w:t>
        </w:r>
      </w:ins>
      <w:del w:id="1544" w:author="Tom" w:date="2019-04-17T11:39:00Z">
        <w:r w:rsidR="00A93B8D" w:rsidDel="003947B4">
          <w:rPr>
            <w:rFonts w:cs="Times New Roman"/>
            <w:sz w:val="22"/>
            <w:szCs w:val="22"/>
          </w:rPr>
          <w:delText xml:space="preserve"> For practical purpose and numeric use we generally considered mutualist and non-mutualist should not differ by a magnitude of ~10</w:delText>
        </w:r>
        <w:r w:rsidR="00A93B8D" w:rsidDel="003947B4">
          <w:rPr>
            <w:rFonts w:cs="Times New Roman"/>
            <w:sz w:val="22"/>
            <w:szCs w:val="22"/>
            <w:vertAlign w:val="superscript"/>
          </w:rPr>
          <w:delText>3</w:delText>
        </w:r>
        <w:r w:rsidR="00A93B8D" w:rsidDel="003947B4">
          <w:rPr>
            <w:rFonts w:cs="Times New Roman"/>
            <w:sz w:val="22"/>
            <w:szCs w:val="22"/>
          </w:rPr>
          <w:delText xml:space="preserve"> at their co-existing states.</w:delText>
        </w:r>
      </w:del>
    </w:p>
    <w:p w14:paraId="41D63841" w14:textId="77777777" w:rsidR="00FD3325" w:rsidRDefault="00FD3325">
      <w:pPr>
        <w:pStyle w:val="Body"/>
        <w:spacing w:line="480" w:lineRule="auto"/>
        <w:jc w:val="both"/>
        <w:rPr>
          <w:rFonts w:cs="Times New Roman"/>
          <w:b/>
          <w:sz w:val="22"/>
          <w:szCs w:val="22"/>
        </w:rPr>
      </w:pPr>
    </w:p>
    <w:p w14:paraId="5238DC45" w14:textId="77777777" w:rsidR="000A44B0" w:rsidRDefault="00A93B8D">
      <w:pPr>
        <w:pStyle w:val="Body"/>
        <w:spacing w:line="480" w:lineRule="auto"/>
        <w:jc w:val="both"/>
        <w:rPr>
          <w:ins w:id="1545" w:author="Tom" w:date="2019-04-15T21:29:00Z"/>
          <w:i/>
          <w:iCs/>
          <w:sz w:val="22"/>
          <w:szCs w:val="22"/>
        </w:rPr>
      </w:pPr>
      <w:r>
        <w:rPr>
          <w:noProof/>
        </w:rPr>
        <mc:AlternateContent>
          <mc:Choice Requires="wps">
            <w:drawing>
              <wp:anchor distT="0" distB="0" distL="0" distR="0" simplePos="0" relativeHeight="12" behindDoc="0" locked="0" layoutInCell="1" allowOverlap="1" wp14:anchorId="17924EF6" wp14:editId="62EBFE38">
                <wp:simplePos x="0" y="0"/>
                <wp:positionH relativeFrom="column">
                  <wp:posOffset>229235</wp:posOffset>
                </wp:positionH>
                <wp:positionV relativeFrom="paragraph">
                  <wp:posOffset>6985</wp:posOffset>
                </wp:positionV>
                <wp:extent cx="2058035" cy="2281555"/>
                <wp:effectExtent l="0" t="0" r="0" b="5080"/>
                <wp:wrapTopAndBottom/>
                <wp:docPr id="23" name="Frame4"/>
                <wp:cNvGraphicFramePr/>
                <a:graphic xmlns:a="http://schemas.openxmlformats.org/drawingml/2006/main">
                  <a:graphicData uri="http://schemas.microsoft.com/office/word/2010/wordprocessingShape">
                    <wps:wsp>
                      <wps:cNvSpPr/>
                      <wps:spPr>
                        <a:xfrm>
                          <a:off x="0" y="0"/>
                          <a:ext cx="2057400" cy="2280960"/>
                        </a:xfrm>
                        <a:prstGeom prst="rect">
                          <a:avLst/>
                        </a:prstGeom>
                        <a:noFill/>
                        <a:ln>
                          <a:noFill/>
                        </a:ln>
                      </wps:spPr>
                      <wps:style>
                        <a:lnRef idx="0">
                          <a:scrgbClr r="0" g="0" b="0"/>
                        </a:lnRef>
                        <a:fillRef idx="0">
                          <a:scrgbClr r="0" g="0" b="0"/>
                        </a:fillRef>
                        <a:effectRef idx="0">
                          <a:scrgbClr r="0" g="0" b="0"/>
                        </a:effectRef>
                        <a:fontRef idx="minor"/>
                      </wps:style>
                      <wps:txbx>
                        <w:txbxContent>
                          <w:p w14:paraId="634B79B6" w14:textId="544B695C" w:rsidR="00E01405" w:rsidRDefault="00E01405">
                            <w:pPr>
                              <w:pStyle w:val="Caption"/>
                            </w:pPr>
                            <w:r>
                              <w:tab/>
                              <w:t xml:space="preserve">                </w:t>
                            </w:r>
                            <w:del w:id="1546" w:author="Tom" w:date="2019-07-01T16:08:00Z">
                              <w:r w:rsidRPr="000F4415" w:rsidDel="000F4415">
                                <w:rPr>
                                  <w:i w:val="0"/>
                                  <w:rPrChange w:id="1547" w:author="Tom" w:date="2019-07-01T16:08:00Z">
                                    <w:rPr/>
                                  </w:rPrChange>
                                </w:rPr>
                                <w:delText>(A)</w:delText>
                              </w:r>
                            </w:del>
                            <w:ins w:id="1548" w:author="Tom" w:date="2019-07-01T16:08:00Z">
                              <w:r>
                                <w:rPr>
                                  <w:i w:val="0"/>
                                </w:rPr>
                                <w:t>A</w:t>
                              </w:r>
                            </w:ins>
                            <w:r>
                              <w:br/>
                            </w:r>
                            <w:del w:id="1549" w:author="Tom" w:date="2019-04-15T20:56:00Z">
                              <w:r w:rsidDel="00890C15">
                                <w:rPr>
                                  <w:i w:val="0"/>
                                  <w:iCs w:val="0"/>
                                </w:rPr>
                                <w:object w:dxaOrig="1633" w:dyaOrig="1633" w14:anchorId="3ABDCE03">
                                  <v:shape id="_x0000_i1070" style="width:2in;height:2in" coordsize="" o:spt="100" adj="0,,0" path="" stroked="f">
                                    <v:stroke joinstyle="miter"/>
                                    <v:imagedata r:id="rId76" o:title=""/>
                                    <v:formulas/>
                                    <v:path o:connecttype="segments"/>
                                  </v:shape>
                                  <o:OLEObject Type="Embed" ProgID="FoxitReader.Document" ShapeID="_x0000_i1070" DrawAspect="Content" ObjectID="_1623514559" r:id="rId77"/>
                                </w:object>
                              </w:r>
                            </w:del>
                            <w:ins w:id="1550" w:author="Tom" w:date="2019-04-15T20:56:00Z">
                              <w:r>
                                <w:rPr>
                                  <w:i w:val="0"/>
                                  <w:iCs w:val="0"/>
                                </w:rPr>
                                <w:object w:dxaOrig="8640" w:dyaOrig="8640" w14:anchorId="1E9519F1">
                                  <v:shape id="_x0000_i1072" type="#_x0000_t75" style="width:2in;height:2in" o:ole="">
                                    <v:imagedata r:id="rId78" o:title=""/>
                                  </v:shape>
                                  <o:OLEObject Type="Embed" ProgID="FoxitReader.Document" ShapeID="_x0000_i1072" DrawAspect="Content" ObjectID="_1623514560" r:id="rId79"/>
                                </w:object>
                              </w:r>
                            </w:ins>
                          </w:p>
                        </w:txbxContent>
                      </wps:txbx>
                      <wps:bodyPr lIns="90000" tIns="45000" rIns="90000" bIns="45000">
                        <a:noAutofit/>
                      </wps:bodyPr>
                    </wps:wsp>
                  </a:graphicData>
                </a:graphic>
              </wp:anchor>
            </w:drawing>
          </mc:Choice>
          <mc:Fallback>
            <w:pict>
              <v:rect w14:anchorId="17924EF6" id="_x0000_s1037" style="position:absolute;left:0;text-align:left;margin-left:18.05pt;margin-top:.55pt;width:162.05pt;height:179.6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" filled="f" stroked="f">
                <v:textbox inset="2.5mm,1.25mm,2.5mm,1.25mm">
                  <w:txbxContent>
                    <w:p w14:paraId="634B79B6" w14:textId="544B695C" w:rsidR="00E01405" w:rsidRDefault="00E01405">
                      <w:pPr>
                        <w:pStyle w:val="Caption"/>
                      </w:pPr>
                      <w:r>
                        <w:tab/>
                        <w:t xml:space="preserve">                </w:t>
                      </w:r>
                      <w:del w:id="1551" w:author="Tom" w:date="2019-07-01T16:08:00Z">
                        <w:r w:rsidRPr="000F4415" w:rsidDel="000F4415">
                          <w:rPr>
                            <w:i w:val="0"/>
                            <w:rPrChange w:id="1552" w:author="Tom" w:date="2019-07-01T16:08:00Z">
                              <w:rPr/>
                            </w:rPrChange>
                          </w:rPr>
                          <w:delText>(A)</w:delText>
                        </w:r>
                      </w:del>
                      <w:ins w:id="1553" w:author="Tom" w:date="2019-07-01T16:08:00Z">
                        <w:r>
                          <w:rPr>
                            <w:i w:val="0"/>
                          </w:rPr>
                          <w:t>A</w:t>
                        </w:r>
                      </w:ins>
                      <w:r>
                        <w:br/>
                      </w:r>
                      <w:del w:id="1554" w:author="Tom" w:date="2019-04-15T20:56:00Z">
                        <w:r w:rsidDel="00890C15">
                          <w:rPr>
                            <w:i w:val="0"/>
                            <w:iCs w:val="0"/>
                          </w:rPr>
                          <w:object w:dxaOrig="1633" w:dyaOrig="1633" w14:anchorId="3ABDCE03">
                            <v:shape id="_x0000_i1070" style="width:2in;height:2in" coordsize="" o:spt="100" adj="0,,0" path="" stroked="f">
                              <v:stroke joinstyle="miter"/>
                              <v:imagedata r:id="rId76" o:title=""/>
                              <v:formulas/>
                              <v:path o:connecttype="segments"/>
                            </v:shape>
                            <o:OLEObject Type="Embed" ProgID="FoxitReader.Document" ShapeID="_x0000_i1070" DrawAspect="Content" ObjectID="_1623514559" r:id="rId80"/>
                          </w:object>
                        </w:r>
                      </w:del>
                      <w:ins w:id="1555" w:author="Tom" w:date="2019-04-15T20:56:00Z">
                        <w:r>
                          <w:rPr>
                            <w:i w:val="0"/>
                            <w:iCs w:val="0"/>
                          </w:rPr>
                          <w:object w:dxaOrig="8640" w:dyaOrig="8640" w14:anchorId="1E9519F1">
                            <v:shape id="_x0000_i1072" type="#_x0000_t75" style="width:2in;height:2in" o:ole="">
                              <v:imagedata r:id="rId78" o:title=""/>
                            </v:shape>
                            <o:OLEObject Type="Embed" ProgID="FoxitReader.Document" ShapeID="_x0000_i1072" DrawAspect="Content" ObjectID="_1623514560" r:id="rId81"/>
                          </w:object>
                        </w:r>
                      </w:ins>
                    </w:p>
                  </w:txbxContent>
                </v:textbox>
                <w10:wrap type="topAndBottom"/>
              </v:rect>
            </w:pict>
          </mc:Fallback>
        </mc:AlternateContent>
      </w:r>
      <w:r>
        <w:rPr>
          <w:noProof/>
        </w:rPr>
        <mc:AlternateContent>
          <mc:Choice Requires="wps">
            <w:drawing>
              <wp:anchor distT="0" distB="0" distL="0" distR="0" simplePos="0" relativeHeight="13" behindDoc="0" locked="0" layoutInCell="1" allowOverlap="1" wp14:anchorId="128495CB" wp14:editId="0373525C">
                <wp:simplePos x="0" y="0"/>
                <wp:positionH relativeFrom="column">
                  <wp:posOffset>2058035</wp:posOffset>
                </wp:positionH>
                <wp:positionV relativeFrom="paragraph">
                  <wp:posOffset>6985</wp:posOffset>
                </wp:positionV>
                <wp:extent cx="2172335" cy="2284095"/>
                <wp:effectExtent l="0" t="0" r="0" b="2540"/>
                <wp:wrapTopAndBottom/>
                <wp:docPr id="25" name="Frame5"/>
                <wp:cNvGraphicFramePr/>
                <a:graphic xmlns:a="http://schemas.openxmlformats.org/drawingml/2006/main">
                  <a:graphicData uri="http://schemas.microsoft.com/office/word/2010/wordprocessingShape">
                    <wps:wsp>
                      <wps:cNvSpPr/>
                      <wps:spPr>
                        <a:xfrm>
                          <a:off x="0" y="0"/>
                          <a:ext cx="2171880" cy="2283480"/>
                        </a:xfrm>
                        <a:prstGeom prst="rect">
                          <a:avLst/>
                        </a:prstGeom>
                        <a:noFill/>
                        <a:ln>
                          <a:noFill/>
                        </a:ln>
                      </wps:spPr>
                      <wps:style>
                        <a:lnRef idx="0">
                          <a:scrgbClr r="0" g="0" b="0"/>
                        </a:lnRef>
                        <a:fillRef idx="0">
                          <a:scrgbClr r="0" g="0" b="0"/>
                        </a:fillRef>
                        <a:effectRef idx="0">
                          <a:scrgbClr r="0" g="0" b="0"/>
                        </a:effectRef>
                        <a:fontRef idx="minor"/>
                      </wps:style>
                      <wps:txbx>
                        <w:txbxContent>
                          <w:p w14:paraId="654E91A5" w14:textId="0A971FB3" w:rsidR="00E01405" w:rsidRDefault="00E01405">
                            <w:pPr>
                              <w:pStyle w:val="Caption"/>
                            </w:pPr>
                            <w:r>
                              <w:t xml:space="preserve">                        </w:t>
                            </w:r>
                            <w:del w:id="1556" w:author="Tom" w:date="2019-07-01T16:08:00Z">
                              <w:r w:rsidRPr="000F4415" w:rsidDel="000F4415">
                                <w:rPr>
                                  <w:i w:val="0"/>
                                  <w:rPrChange w:id="1557" w:author="Tom" w:date="2019-07-01T16:08:00Z">
                                    <w:rPr/>
                                  </w:rPrChange>
                                </w:rPr>
                                <w:delText>(B)</w:delText>
                              </w:r>
                            </w:del>
                            <w:ins w:id="1558" w:author="Tom" w:date="2019-07-01T16:08:00Z">
                              <w:r>
                                <w:rPr>
                                  <w:i w:val="0"/>
                                </w:rPr>
                                <w:t>B</w:t>
                              </w:r>
                            </w:ins>
                            <w:r>
                              <w:br/>
                            </w:r>
                            <w:del w:id="1559" w:author="Tom" w:date="2019-04-15T20:56:00Z">
                              <w:r w:rsidDel="00890C15">
                                <w:rPr>
                                  <w:i w:val="0"/>
                                  <w:iCs w:val="0"/>
                                </w:rPr>
                                <w:object w:dxaOrig="1633" w:dyaOrig="1633" w14:anchorId="5910E5A7">
                                  <v:shape id="_x0000_i1074" style="width:2in;height:2in" coordsize="" o:spt="100" adj="0,,0" path="" stroked="f">
                                    <v:stroke joinstyle="miter"/>
                                    <v:imagedata r:id="rId82" o:title=""/>
                                    <v:formulas/>
                                    <v:path o:connecttype="segments"/>
                                  </v:shape>
                                  <o:OLEObject Type="Embed" ProgID="FoxitReader.Document" ShapeID="_x0000_i1074" DrawAspect="Content" ObjectID="_1623514561" r:id="rId83"/>
                                </w:object>
                              </w:r>
                            </w:del>
                            <w:ins w:id="1560" w:author="Tom" w:date="2019-04-15T20:57:00Z">
                              <w:r>
                                <w:rPr>
                                  <w:i w:val="0"/>
                                  <w:iCs w:val="0"/>
                                </w:rPr>
                                <w:object w:dxaOrig="8640" w:dyaOrig="8640" w14:anchorId="78470CDC">
                                  <v:shape id="_x0000_i1076" type="#_x0000_t75" style="width:2in;height:2in" o:ole="">
                                    <v:imagedata r:id="rId84" o:title=""/>
                                  </v:shape>
                                  <o:OLEObject Type="Embed" ProgID="FoxitReader.Document" ShapeID="_x0000_i1076" DrawAspect="Content" ObjectID="_1623514562" r:id="rId85"/>
                                </w:object>
                              </w:r>
                            </w:ins>
                          </w:p>
                        </w:txbxContent>
                      </wps:txbx>
                      <wps:bodyPr lIns="90000" tIns="45000" rIns="90000" bIns="45000">
                        <a:noAutofit/>
                      </wps:bodyPr>
                    </wps:wsp>
                  </a:graphicData>
                </a:graphic>
              </wp:anchor>
            </w:drawing>
          </mc:Choice>
          <mc:Fallback>
            <w:pict>
              <v:rect w14:anchorId="128495CB" id="Frame5" o:spid="_x0000_s1038" style="position:absolute;left:0;text-align:left;margin-left:162.05pt;margin-top:.55pt;width:171.05pt;height:179.85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" filled="f" stroked="f">
                <v:textbox inset="2.5mm,1.25mm,2.5mm,1.25mm">
                  <w:txbxContent>
                    <w:p w14:paraId="654E91A5" w14:textId="0A971FB3" w:rsidR="00E01405" w:rsidRDefault="00E01405">
                      <w:pPr>
                        <w:pStyle w:val="Caption"/>
                      </w:pPr>
                      <w:r>
                        <w:t xml:space="preserve">                        </w:t>
                      </w:r>
                      <w:del w:id="1561" w:author="Tom" w:date="2019-07-01T16:08:00Z">
                        <w:r w:rsidRPr="000F4415" w:rsidDel="000F4415">
                          <w:rPr>
                            <w:i w:val="0"/>
                            <w:rPrChange w:id="1562" w:author="Tom" w:date="2019-07-01T16:08:00Z">
                              <w:rPr/>
                            </w:rPrChange>
                          </w:rPr>
                          <w:delText>(B)</w:delText>
                        </w:r>
                      </w:del>
                      <w:ins w:id="1563" w:author="Tom" w:date="2019-07-01T16:08:00Z">
                        <w:r>
                          <w:rPr>
                            <w:i w:val="0"/>
                          </w:rPr>
                          <w:t>B</w:t>
                        </w:r>
                      </w:ins>
                      <w:r>
                        <w:br/>
                      </w:r>
                      <w:del w:id="1564" w:author="Tom" w:date="2019-04-15T20:56:00Z">
                        <w:r w:rsidDel="00890C15">
                          <w:rPr>
                            <w:i w:val="0"/>
                            <w:iCs w:val="0"/>
                          </w:rPr>
                          <w:object w:dxaOrig="1633" w:dyaOrig="1633" w14:anchorId="5910E5A7">
                            <v:shape id="_x0000_i1074" style="width:2in;height:2in" coordsize="" o:spt="100" adj="0,,0" path="" stroked="f">
                              <v:stroke joinstyle="miter"/>
                              <v:imagedata r:id="rId82" o:title=""/>
                              <v:formulas/>
                              <v:path o:connecttype="segments"/>
                            </v:shape>
                            <o:OLEObject Type="Embed" ProgID="FoxitReader.Document" ShapeID="_x0000_i1074" DrawAspect="Content" ObjectID="_1623514561" r:id="rId86"/>
                          </w:object>
                        </w:r>
                      </w:del>
                      <w:ins w:id="1565" w:author="Tom" w:date="2019-04-15T20:57:00Z">
                        <w:r>
                          <w:rPr>
                            <w:i w:val="0"/>
                            <w:iCs w:val="0"/>
                          </w:rPr>
                          <w:object w:dxaOrig="8640" w:dyaOrig="8640" w14:anchorId="78470CDC">
                            <v:shape id="_x0000_i1076" type="#_x0000_t75" style="width:2in;height:2in" o:ole="">
                              <v:imagedata r:id="rId84" o:title=""/>
                            </v:shape>
                            <o:OLEObject Type="Embed" ProgID="FoxitReader.Document" ShapeID="_x0000_i1076" DrawAspect="Content" ObjectID="_1623514562" r:id="rId87"/>
                          </w:object>
                        </w:r>
                      </w:ins>
                    </w:p>
                  </w:txbxContent>
                </v:textbox>
                <w10:wrap type="topAndBottom"/>
              </v:rect>
            </w:pict>
          </mc:Fallback>
        </mc:AlternateContent>
      </w:r>
      <w:r>
        <w:rPr>
          <w:noProof/>
        </w:rPr>
        <mc:AlternateContent>
          <mc:Choice Requires="wps">
            <w:drawing>
              <wp:anchor distT="0" distB="0" distL="0" distR="0" simplePos="0" relativeHeight="14" behindDoc="0" locked="0" layoutInCell="1" allowOverlap="1" wp14:anchorId="7A2B3D14" wp14:editId="67D3282B">
                <wp:simplePos x="0" y="0"/>
                <wp:positionH relativeFrom="column">
                  <wp:posOffset>3886200</wp:posOffset>
                </wp:positionH>
                <wp:positionV relativeFrom="paragraph">
                  <wp:posOffset>21590</wp:posOffset>
                </wp:positionV>
                <wp:extent cx="2055495" cy="2286635"/>
                <wp:effectExtent l="0" t="0" r="0" b="0"/>
                <wp:wrapTopAndBottom/>
                <wp:docPr id="27" name="Frame6"/>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497686C3" w14:textId="456A8ADF" w:rsidR="00E01405" w:rsidRDefault="00E01405">
                            <w:pPr>
                              <w:pStyle w:val="Caption"/>
                            </w:pPr>
                            <w:r>
                              <w:t xml:space="preserve">                       </w:t>
                            </w:r>
                            <w:del w:id="1566" w:author="Tom" w:date="2019-07-01T16:09:00Z">
                              <w:r w:rsidRPr="000F4415" w:rsidDel="000F4415">
                                <w:rPr>
                                  <w:i w:val="0"/>
                                  <w:rPrChange w:id="1567" w:author="Tom" w:date="2019-07-01T16:09:00Z">
                                    <w:rPr/>
                                  </w:rPrChange>
                                </w:rPr>
                                <w:delText>(C)</w:delText>
                              </w:r>
                            </w:del>
                            <w:ins w:id="1568" w:author="Tom" w:date="2019-07-01T16:09:00Z">
                              <w:r>
                                <w:rPr>
                                  <w:i w:val="0"/>
                                </w:rPr>
                                <w:t>C</w:t>
                              </w:r>
                            </w:ins>
                            <w:r>
                              <w:br/>
                            </w:r>
                            <w:del w:id="1569" w:author="Tom" w:date="2019-04-15T20:57:00Z">
                              <w:r w:rsidDel="00890C15">
                                <w:rPr>
                                  <w:i w:val="0"/>
                                  <w:iCs w:val="0"/>
                                </w:rPr>
                                <w:object w:dxaOrig="1633" w:dyaOrig="1633" w14:anchorId="58C541EA">
                                  <v:shape id="_x0000_i1078" style="width:2in;height:2in" coordsize="" o:spt="100" adj="0,,0" path="" stroked="f">
                                    <v:stroke joinstyle="miter"/>
                                    <v:imagedata r:id="rId88" o:title=""/>
                                    <v:formulas/>
                                    <v:path o:connecttype="segments"/>
                                  </v:shape>
                                  <o:OLEObject Type="Embed" ProgID="FoxitReader.Document" ShapeID="_x0000_i1078" DrawAspect="Content" ObjectID="_1623514563" r:id="rId89"/>
                                </w:object>
                              </w:r>
                            </w:del>
                            <w:ins w:id="1570" w:author="Tom" w:date="2019-04-15T20:57:00Z">
                              <w:r>
                                <w:rPr>
                                  <w:i w:val="0"/>
                                  <w:iCs w:val="0"/>
                                </w:rPr>
                                <w:object w:dxaOrig="8640" w:dyaOrig="8640" w14:anchorId="227EA0BA">
                                  <v:shape id="_x0000_i1080" type="#_x0000_t75" style="width:2in;height:2in" o:ole="">
                                    <v:imagedata r:id="rId90" o:title=""/>
                                  </v:shape>
                                  <o:OLEObject Type="Embed" ProgID="FoxitReader.Document" ShapeID="_x0000_i1080" DrawAspect="Content" ObjectID="_1623514564" r:id="rId91"/>
                                </w:object>
                              </w:r>
                            </w:ins>
                          </w:p>
                        </w:txbxContent>
                      </wps:txbx>
                      <wps:bodyPr lIns="90000" tIns="45000" rIns="90000" bIns="45000">
                        <a:noAutofit/>
                      </wps:bodyPr>
                    </wps:wsp>
                  </a:graphicData>
                </a:graphic>
              </wp:anchor>
            </w:drawing>
          </mc:Choice>
          <mc:Fallback>
            <w:pict>
              <v:rect w14:anchorId="7A2B3D14" id="Frame6" o:spid="_x0000_s1039" style="position:absolute;left:0;text-align:left;margin-left:306pt;margin-top:1.7pt;width:161.85pt;height:180.0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" filled="f" stroked="f">
                <v:textbox inset="2.5mm,1.25mm,2.5mm,1.25mm">
                  <w:txbxContent>
                    <w:p w14:paraId="497686C3" w14:textId="456A8ADF" w:rsidR="00E01405" w:rsidRDefault="00E01405">
                      <w:pPr>
                        <w:pStyle w:val="Caption"/>
                      </w:pPr>
                      <w:r>
                        <w:t xml:space="preserve">                       </w:t>
                      </w:r>
                      <w:del w:id="1571" w:author="Tom" w:date="2019-07-01T16:09:00Z">
                        <w:r w:rsidRPr="000F4415" w:rsidDel="000F4415">
                          <w:rPr>
                            <w:i w:val="0"/>
                            <w:rPrChange w:id="1572" w:author="Tom" w:date="2019-07-01T16:09:00Z">
                              <w:rPr/>
                            </w:rPrChange>
                          </w:rPr>
                          <w:delText>(C)</w:delText>
                        </w:r>
                      </w:del>
                      <w:ins w:id="1573" w:author="Tom" w:date="2019-07-01T16:09:00Z">
                        <w:r>
                          <w:rPr>
                            <w:i w:val="0"/>
                          </w:rPr>
                          <w:t>C</w:t>
                        </w:r>
                      </w:ins>
                      <w:r>
                        <w:br/>
                      </w:r>
                      <w:del w:id="1574" w:author="Tom" w:date="2019-04-15T20:57:00Z">
                        <w:r w:rsidDel="00890C15">
                          <w:rPr>
                            <w:i w:val="0"/>
                            <w:iCs w:val="0"/>
                          </w:rPr>
                          <w:object w:dxaOrig="1633" w:dyaOrig="1633" w14:anchorId="58C541EA">
                            <v:shape id="_x0000_i1078" style="width:2in;height:2in" coordsize="" o:spt="100" adj="0,,0" path="" stroked="f">
                              <v:stroke joinstyle="miter"/>
                              <v:imagedata r:id="rId88" o:title=""/>
                              <v:formulas/>
                              <v:path o:connecttype="segments"/>
                            </v:shape>
                            <o:OLEObject Type="Embed" ProgID="FoxitReader.Document" ShapeID="_x0000_i1078" DrawAspect="Content" ObjectID="_1623514563" r:id="rId92"/>
                          </w:object>
                        </w:r>
                      </w:del>
                      <w:ins w:id="1575" w:author="Tom" w:date="2019-04-15T20:57:00Z">
                        <w:r>
                          <w:rPr>
                            <w:i w:val="0"/>
                            <w:iCs w:val="0"/>
                          </w:rPr>
                          <w:object w:dxaOrig="8640" w:dyaOrig="8640" w14:anchorId="227EA0BA">
                            <v:shape id="_x0000_i1080" type="#_x0000_t75" style="width:2in;height:2in" o:ole="">
                              <v:imagedata r:id="rId90" o:title=""/>
                            </v:shape>
                            <o:OLEObject Type="Embed" ProgID="FoxitReader.Document" ShapeID="_x0000_i1080" DrawAspect="Content" ObjectID="_1623514564" r:id="rId93"/>
                          </w:object>
                        </w:r>
                      </w:ins>
                    </w:p>
                  </w:txbxContent>
                </v:textbox>
                <w10:wrap type="topAndBottom"/>
              </v:rect>
            </w:pict>
          </mc:Fallback>
        </mc:AlternateContent>
      </w:r>
      <w:r>
        <w:rPr>
          <w:rFonts w:cs="Times New Roman"/>
          <w:sz w:val="22"/>
          <w:szCs w:val="22"/>
        </w:rPr>
        <w:t xml:space="preserve">Figure A1: </w:t>
      </w:r>
      <w:r w:rsidRPr="00671086">
        <w:rPr>
          <w:rFonts w:cs="Times New Roman"/>
          <w:sz w:val="22"/>
          <w:szCs w:val="22"/>
          <w:rPrChange w:id="1576" w:author="Tom" w:date="2019-07-01T19:07:00Z">
            <w:rPr>
              <w:rFonts w:cs="Times New Roman"/>
              <w:i/>
              <w:sz w:val="22"/>
              <w:szCs w:val="22"/>
            </w:rPr>
          </w:rPrChange>
        </w:rPr>
        <w:t>(A)</w:t>
      </w:r>
      <w:r>
        <w:rPr>
          <w:rFonts w:cs="Times New Roman"/>
          <w:sz w:val="22"/>
          <w:szCs w:val="22"/>
        </w:rPr>
        <w:t xml:space="preserve"> For fidelity </w:t>
      </w:r>
      <w:r>
        <w:rPr>
          <w:rFonts w:cs="Times New Roman"/>
          <w:i/>
          <w:sz w:val="22"/>
          <w:szCs w:val="22"/>
        </w:rPr>
        <w:t>f = 0.2</w:t>
      </w:r>
      <w:r>
        <w:rPr>
          <w:rFonts w:cs="Times New Roman"/>
          <w:sz w:val="22"/>
          <w:szCs w:val="22"/>
        </w:rPr>
        <w:t xml:space="preserve">: Zero net growth isoclines (ZNGI) for both symbionts do not intersect no coexistence of both symbionts is possible (Equation 9 is not satisfied, </w:t>
      </w:r>
      <w:r>
        <w:rPr>
          <w:rFonts w:cs="Times New Roman"/>
          <w:i/>
          <w:iCs/>
          <w:sz w:val="22"/>
          <w:szCs w:val="22"/>
        </w:rPr>
        <w:t>C</w:t>
      </w:r>
      <w:r>
        <w:rPr>
          <w:rFonts w:cs="Times New Roman"/>
          <w:i/>
          <w:iCs/>
          <w:sz w:val="22"/>
          <w:szCs w:val="22"/>
          <w:vertAlign w:val="subscript"/>
        </w:rPr>
        <w:t>aN</w:t>
      </w:r>
      <w:r>
        <w:rPr>
          <w:rFonts w:cs="Times New Roman"/>
          <w:i/>
          <w:iCs/>
          <w:sz w:val="22"/>
          <w:szCs w:val="22"/>
          <w:vertAlign w:val="superscript"/>
        </w:rPr>
        <w:t xml:space="preserve">* </w:t>
      </w:r>
      <w:r>
        <w:rPr>
          <w:rFonts w:cs="Times New Roman"/>
          <w:i/>
          <w:iCs/>
          <w:sz w:val="22"/>
          <w:szCs w:val="22"/>
        </w:rPr>
        <w:t>/ C</w:t>
      </w:r>
      <w:r>
        <w:rPr>
          <w:rFonts w:cs="Times New Roman"/>
          <w:i/>
          <w:iCs/>
          <w:sz w:val="22"/>
          <w:szCs w:val="22"/>
          <w:vertAlign w:val="subscript"/>
        </w:rPr>
        <w:t>aM</w:t>
      </w:r>
      <w:r>
        <w:rPr>
          <w:rFonts w:cs="Times New Roman"/>
          <w:i/>
          <w:iCs/>
          <w:sz w:val="22"/>
          <w:szCs w:val="22"/>
          <w:vertAlign w:val="superscript"/>
        </w:rPr>
        <w:t>*</w:t>
      </w:r>
      <w:r>
        <w:rPr>
          <w:rFonts w:cs="Times New Roman"/>
          <w:iCs/>
          <w:sz w:val="22"/>
          <w:szCs w:val="22"/>
        </w:rPr>
        <w:t xml:space="preserve"> &lt; </w:t>
      </w:r>
      <w:r>
        <w:rPr>
          <w:rFonts w:cs="Times New Roman"/>
          <w:i/>
          <w:iCs/>
          <w:sz w:val="22"/>
          <w:szCs w:val="22"/>
        </w:rPr>
        <w:t>1</w:t>
      </w:r>
      <w:r>
        <w:rPr>
          <w:rFonts w:cs="Times New Roman"/>
          <w:sz w:val="22"/>
          <w:szCs w:val="22"/>
        </w:rPr>
        <w:t xml:space="preserve">). Trajectories in the resource carbons’ phase space initiated at (0.5, 0.5) diverged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sidRPr="00671086">
        <w:rPr>
          <w:rFonts w:cs="Times New Roman"/>
          <w:sz w:val="22"/>
          <w:szCs w:val="22"/>
          <w:rPrChange w:id="1577" w:author="Tom" w:date="2019-07-01T19:08:00Z">
            <w:rPr>
              <w:rFonts w:cs="Times New Roman"/>
              <w:i/>
              <w:sz w:val="22"/>
              <w:szCs w:val="22"/>
            </w:rPr>
          </w:rPrChange>
        </w:rPr>
        <w:t>(B)</w:t>
      </w:r>
      <w:r>
        <w:rPr>
          <w:rFonts w:cs="Times New Roman"/>
          <w:sz w:val="22"/>
          <w:szCs w:val="22"/>
        </w:rPr>
        <w:t xml:space="preserve"> Numerical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sidRPr="00671086">
        <w:rPr>
          <w:rFonts w:cs="Times New Roman"/>
          <w:sz w:val="22"/>
          <w:szCs w:val="22"/>
          <w:rPrChange w:id="1578" w:author="Tom" w:date="2019-07-01T19:08:00Z">
            <w:rPr>
              <w:rFonts w:cs="Times New Roman"/>
              <w:i/>
              <w:sz w:val="22"/>
              <w:szCs w:val="22"/>
            </w:rPr>
          </w:rPrChange>
        </w:rPr>
        <w:t>(C)</w:t>
      </w:r>
      <w:r>
        <w:rPr>
          <w:rFonts w:cs="Times New Roman"/>
          <w:sz w:val="22"/>
          <w:szCs w:val="22"/>
        </w:rPr>
        <w:t xml:space="preserve"> </w:t>
      </w:r>
      <w:r>
        <w:rPr>
          <w:rFonts w:cs="Times New Roman"/>
          <w:sz w:val="22"/>
          <w:szCs w:val="22"/>
        </w:rPr>
        <w:lastRenderedPageBreak/>
        <w:t>Numerical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The system showed unrealistic numerical solution as construction carbon (</w:t>
      </w:r>
      <w:r>
        <w:rPr>
          <w:rFonts w:cs="Times New Roman"/>
          <w:i/>
          <w:sz w:val="22"/>
          <w:szCs w:val="22"/>
        </w:rPr>
        <w:t>C</w:t>
      </w:r>
      <w:r>
        <w:rPr>
          <w:rFonts w:cs="Times New Roman"/>
          <w:i/>
          <w:sz w:val="22"/>
          <w:szCs w:val="22"/>
          <w:vertAlign w:val="subscript"/>
        </w:rPr>
        <w:t>c</w:t>
      </w:r>
      <w:r>
        <w:rPr>
          <w:rFonts w:cs="Times New Roman"/>
          <w:sz w:val="22"/>
          <w:szCs w:val="22"/>
        </w:rPr>
        <w:t>) become negative after a short time. Fidelity was also not sufficient to compensate mutualist’s need for energetic cost (</w:t>
      </w:r>
      <w:r>
        <w:rPr>
          <w:rFonts w:cs="Times New Roman"/>
          <w:i/>
          <w:sz w:val="22"/>
          <w:szCs w:val="22"/>
        </w:rPr>
        <w:t>s = 0.1</w:t>
      </w:r>
      <w:r>
        <w:rPr>
          <w:rFonts w:cs="Times New Roman"/>
          <w:sz w:val="22"/>
          <w:szCs w:val="22"/>
        </w:rPr>
        <w:t xml:space="preserve">), so mutualist became rare in that system whereas non-mutualist grew abundantly. Non-mutualist only uptake resources from the plant without adding any benefit, so the system collapsed. Other parameters used as </w:t>
      </w:r>
      <w:r>
        <w:rPr>
          <w:rFonts w:cs="Times New Roman"/>
          <w:i/>
          <w:sz w:val="22"/>
          <w:szCs w:val="22"/>
        </w:rPr>
        <w:t>K</w:t>
      </w:r>
      <w:r>
        <w:rPr>
          <w:rFonts w:cs="Times New Roman"/>
          <w:i/>
          <w:sz w:val="22"/>
          <w:szCs w:val="22"/>
          <w:vertAlign w:val="subscript"/>
        </w:rPr>
        <w:t xml:space="preserve">M </w:t>
      </w:r>
      <w:r>
        <w:rPr>
          <w:rFonts w:cs="Times New Roman"/>
          <w:i/>
          <w:sz w:val="22"/>
          <w:szCs w:val="22"/>
        </w:rPr>
        <w:t>= K</w:t>
      </w:r>
      <w:r>
        <w:rPr>
          <w:rFonts w:cs="Times New Roman"/>
          <w:i/>
          <w:sz w:val="22"/>
          <w:szCs w:val="22"/>
          <w:vertAlign w:val="subscript"/>
        </w:rPr>
        <w:t xml:space="preserve">N </w:t>
      </w:r>
      <w:r>
        <w:rPr>
          <w:rFonts w:cs="Times New Roman"/>
          <w:i/>
          <w:sz w:val="22"/>
          <w:szCs w:val="22"/>
        </w:rPr>
        <w:t xml:space="preserve">=10.0,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5.</w:t>
      </w:r>
    </w:p>
    <w:p w14:paraId="6A6727EB" w14:textId="77777777" w:rsidR="000A44B0" w:rsidRDefault="000A44B0">
      <w:pPr>
        <w:pStyle w:val="Body"/>
        <w:spacing w:line="480" w:lineRule="auto"/>
        <w:jc w:val="both"/>
        <w:rPr>
          <w:ins w:id="1579" w:author="Tom" w:date="2019-04-15T21:29:00Z"/>
          <w:i/>
          <w:iCs/>
          <w:sz w:val="22"/>
          <w:szCs w:val="22"/>
        </w:rPr>
      </w:pPr>
      <w:ins w:id="1580" w:author="Tom" w:date="2019-04-15T21:29:00Z">
        <w:r>
          <w:rPr>
            <w:i/>
            <w:iCs/>
            <w:sz w:val="22"/>
            <w:szCs w:val="22"/>
          </w:rPr>
          <w:t xml:space="preserve"> </w:t>
        </w:r>
      </w:ins>
    </w:p>
    <w:p w14:paraId="12734EF2" w14:textId="357173DB" w:rsidR="007100EF" w:rsidRDefault="000A44B0">
      <w:pPr>
        <w:pStyle w:val="Body"/>
        <w:spacing w:line="480" w:lineRule="auto"/>
        <w:jc w:val="both"/>
        <w:rPr>
          <w:ins w:id="1581" w:author="Tom" w:date="2019-04-15T21:33:00Z"/>
          <w:rFonts w:cs="Times New Roman"/>
          <w:sz w:val="22"/>
          <w:szCs w:val="22"/>
        </w:rPr>
      </w:pPr>
      <w:ins w:id="1582" w:author="Tom" w:date="2019-04-15T21:31:00Z">
        <w:r>
          <w:rPr>
            <w:rFonts w:cs="Times New Roman"/>
            <w:sz w:val="22"/>
            <w:szCs w:val="22"/>
          </w:rPr>
          <w:t xml:space="preserve">Figure A2: </w:t>
        </w:r>
      </w:ins>
      <w:ins w:id="1583" w:author="Tom" w:date="2019-04-16T14:29:00Z">
        <w:r w:rsidR="007635B4">
          <w:rPr>
            <w:rFonts w:cs="Times New Roman"/>
            <w:sz w:val="22"/>
            <w:szCs w:val="22"/>
          </w:rPr>
          <w:t>Stability of equilibrium</w:t>
        </w:r>
      </w:ins>
      <w:ins w:id="1584" w:author="Tom" w:date="2019-04-16T14:32:00Z">
        <w:r w:rsidR="007635B4">
          <w:rPr>
            <w:rFonts w:cs="Times New Roman"/>
            <w:sz w:val="22"/>
            <w:szCs w:val="22"/>
          </w:rPr>
          <w:t xml:space="preserve"> in </w:t>
        </w:r>
        <w:r w:rsidR="007635B4" w:rsidRPr="00671086">
          <w:rPr>
            <w:rFonts w:cs="Times New Roman"/>
            <w:sz w:val="22"/>
            <w:szCs w:val="22"/>
          </w:rPr>
          <w:t>(A)</w:t>
        </w:r>
        <w:r w:rsidR="007635B4">
          <w:rPr>
            <w:rFonts w:cs="Times New Roman"/>
            <w:sz w:val="22"/>
            <w:szCs w:val="22"/>
          </w:rPr>
          <w:t xml:space="preserve"> and </w:t>
        </w:r>
        <w:r w:rsidR="007635B4" w:rsidRPr="00671086">
          <w:rPr>
            <w:rFonts w:cs="Times New Roman"/>
            <w:sz w:val="22"/>
            <w:szCs w:val="22"/>
          </w:rPr>
          <w:t>(B)</w:t>
        </w:r>
        <w:r w:rsidR="007635B4">
          <w:rPr>
            <w:rFonts w:cs="Times New Roman"/>
            <w:sz w:val="22"/>
            <w:szCs w:val="22"/>
          </w:rPr>
          <w:t xml:space="preserve"> </w:t>
        </w:r>
      </w:ins>
      <w:ins w:id="1585" w:author="Tom" w:date="2019-04-16T14:30:00Z">
        <w:r w:rsidR="007635B4">
          <w:rPr>
            <w:rFonts w:cs="Times New Roman"/>
            <w:sz w:val="22"/>
            <w:szCs w:val="22"/>
          </w:rPr>
          <w:t xml:space="preserve">is confirmed </w:t>
        </w:r>
      </w:ins>
      <w:ins w:id="1586" w:author="Tom" w:date="2019-04-16T14:29:00Z">
        <w:r w:rsidR="007635B4">
          <w:rPr>
            <w:rFonts w:cs="Times New Roman"/>
            <w:sz w:val="22"/>
            <w:szCs w:val="22"/>
          </w:rPr>
          <w:t xml:space="preserve">by the maximum </w:t>
        </w:r>
      </w:ins>
      <w:ins w:id="1587" w:author="Tom" w:date="2019-04-16T14:32:00Z">
        <w:r w:rsidR="007635B4">
          <w:rPr>
            <w:rFonts w:cs="Times New Roman"/>
            <w:sz w:val="22"/>
            <w:szCs w:val="22"/>
          </w:rPr>
          <w:t>e</w:t>
        </w:r>
      </w:ins>
      <w:ins w:id="1588" w:author="Tom" w:date="2019-04-16T14:29:00Z">
        <w:r w:rsidR="007635B4">
          <w:rPr>
            <w:rFonts w:cs="Times New Roman"/>
            <w:sz w:val="22"/>
            <w:szCs w:val="22"/>
          </w:rPr>
          <w:t xml:space="preserve">igenvalues </w:t>
        </w:r>
      </w:ins>
      <w:ins w:id="1589" w:author="Tom" w:date="2019-04-16T14:31:00Z">
        <w:r w:rsidR="007635B4">
          <w:rPr>
            <w:rFonts w:cs="Times New Roman"/>
            <w:sz w:val="22"/>
            <w:szCs w:val="22"/>
          </w:rPr>
          <w:t>which remain always negative</w:t>
        </w:r>
      </w:ins>
      <w:ins w:id="1590" w:author="Tom" w:date="2019-04-16T14:30:00Z">
        <w:r w:rsidR="007635B4">
          <w:rPr>
            <w:rFonts w:cs="Times New Roman"/>
            <w:sz w:val="22"/>
            <w:szCs w:val="22"/>
          </w:rPr>
          <w:t xml:space="preserve"> with the parameter values</w:t>
        </w:r>
      </w:ins>
      <w:ins w:id="1591" w:author="Tom" w:date="2019-04-16T14:33:00Z">
        <w:r w:rsidR="007635B4">
          <w:rPr>
            <w:rFonts w:cs="Times New Roman"/>
            <w:sz w:val="22"/>
            <w:szCs w:val="22"/>
          </w:rPr>
          <w:t xml:space="preserve"> we</w:t>
        </w:r>
      </w:ins>
      <w:ins w:id="1592" w:author="Tom" w:date="2019-04-16T14:30:00Z">
        <w:r w:rsidR="007635B4">
          <w:rPr>
            <w:rFonts w:cs="Times New Roman"/>
            <w:sz w:val="22"/>
            <w:szCs w:val="22"/>
          </w:rPr>
          <w:t xml:space="preserve"> used for Fig. 2</w:t>
        </w:r>
      </w:ins>
      <w:ins w:id="1593" w:author="Tom" w:date="2019-04-16T14:29:00Z">
        <w:r w:rsidR="007635B4">
          <w:rPr>
            <w:rFonts w:cs="Times New Roman"/>
            <w:sz w:val="22"/>
            <w:szCs w:val="22"/>
          </w:rPr>
          <w:t xml:space="preserve"> </w:t>
        </w:r>
      </w:ins>
      <w:ins w:id="1594" w:author="Tom" w:date="2019-04-15T21:31:00Z">
        <w:r w:rsidRPr="00671086">
          <w:rPr>
            <w:rFonts w:cs="Times New Roman"/>
            <w:sz w:val="22"/>
            <w:szCs w:val="22"/>
            <w:rPrChange w:id="1595" w:author="Tom" w:date="2019-07-01T19:09:00Z">
              <w:rPr>
                <w:rFonts w:cs="Times New Roman"/>
                <w:i/>
                <w:sz w:val="22"/>
                <w:szCs w:val="22"/>
              </w:rPr>
            </w:rPrChange>
          </w:rPr>
          <w:t>(</w:t>
        </w:r>
      </w:ins>
      <w:ins w:id="1596" w:author="Tom" w:date="2019-04-16T14:31:00Z">
        <w:r w:rsidR="007635B4" w:rsidRPr="00671086">
          <w:rPr>
            <w:rFonts w:cs="Times New Roman"/>
            <w:sz w:val="22"/>
            <w:szCs w:val="22"/>
            <w:rPrChange w:id="1597" w:author="Tom" w:date="2019-07-01T19:09:00Z">
              <w:rPr>
                <w:rFonts w:cs="Times New Roman"/>
                <w:i/>
                <w:sz w:val="22"/>
                <w:szCs w:val="22"/>
              </w:rPr>
            </w:rPrChange>
          </w:rPr>
          <w:t>H</w:t>
        </w:r>
      </w:ins>
      <w:ins w:id="1598" w:author="Tom" w:date="2019-04-15T21:31:00Z">
        <w:r w:rsidRPr="00671086">
          <w:rPr>
            <w:rFonts w:cs="Times New Roman"/>
            <w:sz w:val="22"/>
            <w:szCs w:val="22"/>
            <w:rPrChange w:id="1599" w:author="Tom" w:date="2019-07-01T19:09:00Z">
              <w:rPr>
                <w:rFonts w:cs="Times New Roman"/>
                <w:i/>
                <w:sz w:val="22"/>
                <w:szCs w:val="22"/>
              </w:rPr>
            </w:rPrChange>
          </w:rPr>
          <w:t>)</w:t>
        </w:r>
        <w:r>
          <w:rPr>
            <w:rFonts w:cs="Times New Roman"/>
            <w:sz w:val="22"/>
            <w:szCs w:val="22"/>
          </w:rPr>
          <w:t xml:space="preserve"> </w:t>
        </w:r>
      </w:ins>
      <w:ins w:id="1600" w:author="Tom" w:date="2019-04-15T21:30:00Z">
        <w:r w:rsidRPr="000A44B0">
          <w:rPr>
            <w:i/>
            <w:noProof/>
            <w:rPrChange w:id="1601" w:author="Tom" w:date="2019-04-15T21:31:00Z">
              <w:rPr>
                <w:noProof/>
              </w:rPr>
            </w:rPrChange>
          </w:rPr>
          <mc:AlternateContent>
            <mc:Choice Requires="wps">
              <w:drawing>
                <wp:anchor distT="0" distB="0" distL="0" distR="0" simplePos="0" relativeHeight="251665408" behindDoc="0" locked="0" layoutInCell="1" allowOverlap="1" wp14:anchorId="2AB8D5DC" wp14:editId="0FF12367">
                  <wp:simplePos x="0" y="0"/>
                  <wp:positionH relativeFrom="column">
                    <wp:posOffset>3086100</wp:posOffset>
                  </wp:positionH>
                  <wp:positionV relativeFrom="paragraph">
                    <wp:posOffset>0</wp:posOffset>
                  </wp:positionV>
                  <wp:extent cx="2058035" cy="2281555"/>
                  <wp:effectExtent l="0" t="0" r="0" b="5080"/>
                  <wp:wrapTopAndBottom/>
                  <wp:docPr id="14" name="Frame4"/>
                  <wp:cNvGraphicFramePr/>
                  <a:graphic xmlns:a="http://schemas.openxmlformats.org/drawingml/2006/main">
                    <a:graphicData uri="http://schemas.microsoft.com/office/word/2010/wordprocessingShape">
                      <wps:wsp>
                        <wps:cNvSpPr/>
                        <wps:spPr>
                          <a:xfrm>
                            <a:off x="0" y="0"/>
                            <a:ext cx="2058035" cy="2281555"/>
                          </a:xfrm>
                          <a:prstGeom prst="rect">
                            <a:avLst/>
                          </a:prstGeom>
                          <a:noFill/>
                          <a:ln>
                            <a:noFill/>
                          </a:ln>
                        </wps:spPr>
                        <wps:style>
                          <a:lnRef idx="0">
                            <a:scrgbClr r="0" g="0" b="0"/>
                          </a:lnRef>
                          <a:fillRef idx="0">
                            <a:scrgbClr r="0" g="0" b="0"/>
                          </a:fillRef>
                          <a:effectRef idx="0">
                            <a:scrgbClr r="0" g="0" b="0"/>
                          </a:effectRef>
                          <a:fontRef idx="minor"/>
                        </wps:style>
                        <wps:txbx>
                          <w:txbxContent>
                            <w:p w14:paraId="63AAE744" w14:textId="5C14E972" w:rsidR="00E01405" w:rsidRDefault="00E01405" w:rsidP="000A44B0">
                              <w:pPr>
                                <w:pStyle w:val="Caption"/>
                              </w:pPr>
                              <w:r>
                                <w:tab/>
                                <w:t xml:space="preserve">               </w:t>
                              </w:r>
                              <w:del w:id="1602" w:author="Tom" w:date="2019-07-01T16:09:00Z">
                                <w:r w:rsidRPr="000F4415" w:rsidDel="000F4415">
                                  <w:rPr>
                                    <w:i w:val="0"/>
                                    <w:rPrChange w:id="1603" w:author="Tom" w:date="2019-07-01T16:09:00Z">
                                      <w:rPr/>
                                    </w:rPrChange>
                                  </w:rPr>
                                  <w:delText xml:space="preserve"> (</w:delText>
                                </w:r>
                              </w:del>
                              <w:del w:id="1604" w:author="Tom" w:date="2019-04-15T21:30:00Z">
                                <w:r w:rsidRPr="000F4415" w:rsidDel="000A44B0">
                                  <w:rPr>
                                    <w:i w:val="0"/>
                                    <w:rPrChange w:id="1605" w:author="Tom" w:date="2019-07-01T16:09:00Z">
                                      <w:rPr/>
                                    </w:rPrChange>
                                  </w:rPr>
                                  <w:delText>A</w:delText>
                                </w:r>
                              </w:del>
                              <w:del w:id="1606" w:author="Tom" w:date="2019-07-01T16:09:00Z">
                                <w:r w:rsidRPr="000F4415" w:rsidDel="000F4415">
                                  <w:rPr>
                                    <w:i w:val="0"/>
                                    <w:rPrChange w:id="1607" w:author="Tom" w:date="2019-07-01T16:09:00Z">
                                      <w:rPr/>
                                    </w:rPrChange>
                                  </w:rPr>
                                  <w:delText>)</w:delText>
                                </w:r>
                              </w:del>
                              <w:ins w:id="1608" w:author="Tom" w:date="2019-07-01T16:09:00Z">
                                <w:r>
                                  <w:rPr>
                                    <w:i w:val="0"/>
                                  </w:rPr>
                                  <w:t>B</w:t>
                                </w:r>
                              </w:ins>
                              <w:r>
                                <w:br/>
                              </w:r>
                              <w:del w:id="1609" w:author="Tom" w:date="2019-04-15T20:56:00Z">
                                <w:r w:rsidDel="00890C15">
                                  <w:rPr>
                                    <w:i w:val="0"/>
                                    <w:iCs w:val="0"/>
                                  </w:rPr>
                                  <w:object w:dxaOrig="1633" w:dyaOrig="1633" w14:anchorId="6EE8B691">
                                    <v:shape id="_x0000_i1082" style="width:2in;height:2in" coordsize="" o:spt="100" adj="0,,0" path="" stroked="f">
                                      <v:stroke joinstyle="miter"/>
                                      <v:imagedata r:id="rId76" o:title=""/>
                                      <v:formulas/>
                                      <v:path o:connecttype="segments"/>
                                    </v:shape>
                                    <o:OLEObject Type="Embed" ProgID="FoxitReader.Document" ShapeID="_x0000_i1082" DrawAspect="Content" ObjectID="_1623514565" r:id="rId94"/>
                                  </w:object>
                                </w:r>
                              </w:del>
                              <w:ins w:id="1610" w:author="Tom" w:date="2019-04-15T21:30:00Z">
                                <w:r>
                                  <w:rPr>
                                    <w:i w:val="0"/>
                                    <w:iCs w:val="0"/>
                                  </w:rPr>
                                  <w:object w:dxaOrig="8640" w:dyaOrig="8640" w14:anchorId="70B0BEF3">
                                    <v:shape id="_x0000_i1084" type="#_x0000_t75" style="width:2in;height:2in" o:ole="">
                                      <v:imagedata r:id="rId95" o:title=""/>
                                    </v:shape>
                                    <o:OLEObject Type="Embed" ProgID="FoxitReader.Document" ShapeID="_x0000_i1084" DrawAspect="Content" ObjectID="_1623514566" r:id="rId96"/>
                                  </w:object>
                                </w:r>
                              </w:ins>
                            </w:p>
                          </w:txbxContent>
                        </wps:txbx>
                        <wps:bodyPr lIns="90000" tIns="45000" rIns="90000" bIns="45000">
                          <a:noAutofit/>
                        </wps:bodyPr>
                      </wps:wsp>
                    </a:graphicData>
                  </a:graphic>
                </wp:anchor>
              </w:drawing>
            </mc:Choice>
            <mc:Fallback>
              <w:pict>
                <v:rect w14:anchorId="2AB8D5DC" id="_x0000_s1040" style="position:absolute;left:0;text-align:left;margin-left:243pt;margin-top:0;width:162.05pt;height:179.6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" filled="f" stroked="f">
                  <v:textbox inset="2.5mm,1.25mm,2.5mm,1.25mm">
                    <w:txbxContent>
                      <w:p w14:paraId="63AAE744" w14:textId="5C14E972" w:rsidR="00E01405" w:rsidRDefault="00E01405" w:rsidP="000A44B0">
                        <w:pPr>
                          <w:pStyle w:val="Caption"/>
                        </w:pPr>
                        <w:r>
                          <w:tab/>
                          <w:t xml:space="preserve">               </w:t>
                        </w:r>
                        <w:del w:id="1611" w:author="Tom" w:date="2019-07-01T16:09:00Z">
                          <w:r w:rsidRPr="000F4415" w:rsidDel="000F4415">
                            <w:rPr>
                              <w:i w:val="0"/>
                              <w:rPrChange w:id="1612" w:author="Tom" w:date="2019-07-01T16:09:00Z">
                                <w:rPr/>
                              </w:rPrChange>
                            </w:rPr>
                            <w:delText xml:space="preserve"> (</w:delText>
                          </w:r>
                        </w:del>
                        <w:del w:id="1613" w:author="Tom" w:date="2019-04-15T21:30:00Z">
                          <w:r w:rsidRPr="000F4415" w:rsidDel="000A44B0">
                            <w:rPr>
                              <w:i w:val="0"/>
                              <w:rPrChange w:id="1614" w:author="Tom" w:date="2019-07-01T16:09:00Z">
                                <w:rPr/>
                              </w:rPrChange>
                            </w:rPr>
                            <w:delText>A</w:delText>
                          </w:r>
                        </w:del>
                        <w:del w:id="1615" w:author="Tom" w:date="2019-07-01T16:09:00Z">
                          <w:r w:rsidRPr="000F4415" w:rsidDel="000F4415">
                            <w:rPr>
                              <w:i w:val="0"/>
                              <w:rPrChange w:id="1616" w:author="Tom" w:date="2019-07-01T16:09:00Z">
                                <w:rPr/>
                              </w:rPrChange>
                            </w:rPr>
                            <w:delText>)</w:delText>
                          </w:r>
                        </w:del>
                        <w:ins w:id="1617" w:author="Tom" w:date="2019-07-01T16:09:00Z">
                          <w:r>
                            <w:rPr>
                              <w:i w:val="0"/>
                            </w:rPr>
                            <w:t>B</w:t>
                          </w:r>
                        </w:ins>
                        <w:r>
                          <w:br/>
                        </w:r>
                        <w:del w:id="1618" w:author="Tom" w:date="2019-04-15T20:56:00Z">
                          <w:r w:rsidDel="00890C15">
                            <w:rPr>
                              <w:i w:val="0"/>
                              <w:iCs w:val="0"/>
                            </w:rPr>
                            <w:object w:dxaOrig="1633" w:dyaOrig="1633" w14:anchorId="6EE8B691">
                              <v:shape id="_x0000_i1082" style="width:2in;height:2in" coordsize="" o:spt="100" adj="0,,0" path="" stroked="f">
                                <v:stroke joinstyle="miter"/>
                                <v:imagedata r:id="rId76" o:title=""/>
                                <v:formulas/>
                                <v:path o:connecttype="segments"/>
                              </v:shape>
                              <o:OLEObject Type="Embed" ProgID="FoxitReader.Document" ShapeID="_x0000_i1082" DrawAspect="Content" ObjectID="_1623514565" r:id="rId97"/>
                            </w:object>
                          </w:r>
                        </w:del>
                        <w:ins w:id="1619" w:author="Tom" w:date="2019-04-15T21:30:00Z">
                          <w:r>
                            <w:rPr>
                              <w:i w:val="0"/>
                              <w:iCs w:val="0"/>
                            </w:rPr>
                            <w:object w:dxaOrig="8640" w:dyaOrig="8640" w14:anchorId="70B0BEF3">
                              <v:shape id="_x0000_i1084" type="#_x0000_t75" style="width:2in;height:2in" o:ole="">
                                <v:imagedata r:id="rId95" o:title=""/>
                              </v:shape>
                              <o:OLEObject Type="Embed" ProgID="FoxitReader.Document" ShapeID="_x0000_i1084" DrawAspect="Content" ObjectID="_1623514566" r:id="rId98"/>
                            </w:object>
                          </w:r>
                        </w:ins>
                      </w:p>
                    </w:txbxContent>
                  </v:textbox>
                  <w10:wrap type="topAndBottom"/>
                </v:rect>
              </w:pict>
            </mc:Fallback>
          </mc:AlternateContent>
        </w:r>
      </w:ins>
      <w:ins w:id="1620" w:author="Tom" w:date="2019-04-15T21:29:00Z">
        <w:r w:rsidRPr="000A44B0">
          <w:rPr>
            <w:i/>
            <w:noProof/>
            <w:rPrChange w:id="1621" w:author="Tom" w:date="2019-04-15T21:31:00Z">
              <w:rPr>
                <w:noProof/>
              </w:rPr>
            </w:rPrChange>
          </w:rPr>
          <mc:AlternateContent>
            <mc:Choice Requires="wps">
              <w:drawing>
                <wp:anchor distT="0" distB="0" distL="0" distR="0" simplePos="0" relativeHeight="251663360" behindDoc="0" locked="0" layoutInCell="1" allowOverlap="1" wp14:anchorId="30E7EF06" wp14:editId="4CC99365">
                  <wp:simplePos x="0" y="0"/>
                  <wp:positionH relativeFrom="column">
                    <wp:posOffset>1028700</wp:posOffset>
                  </wp:positionH>
                  <wp:positionV relativeFrom="paragraph">
                    <wp:posOffset>0</wp:posOffset>
                  </wp:positionV>
                  <wp:extent cx="2058035" cy="2281555"/>
                  <wp:effectExtent l="0" t="0" r="0" b="5080"/>
                  <wp:wrapTopAndBottom/>
                  <wp:docPr id="10" name="Frame4"/>
                  <wp:cNvGraphicFramePr/>
                  <a:graphic xmlns:a="http://schemas.openxmlformats.org/drawingml/2006/main">
                    <a:graphicData uri="http://schemas.microsoft.com/office/word/2010/wordprocessingShape">
                      <wps:wsp>
                        <wps:cNvSpPr/>
                        <wps:spPr>
                          <a:xfrm>
                            <a:off x="0" y="0"/>
                            <a:ext cx="2058035" cy="2281555"/>
                          </a:xfrm>
                          <a:prstGeom prst="rect">
                            <a:avLst/>
                          </a:prstGeom>
                          <a:noFill/>
                          <a:ln>
                            <a:noFill/>
                          </a:ln>
                        </wps:spPr>
                        <wps:style>
                          <a:lnRef idx="0">
                            <a:scrgbClr r="0" g="0" b="0"/>
                          </a:lnRef>
                          <a:fillRef idx="0">
                            <a:scrgbClr r="0" g="0" b="0"/>
                          </a:fillRef>
                          <a:effectRef idx="0">
                            <a:scrgbClr r="0" g="0" b="0"/>
                          </a:effectRef>
                          <a:fontRef idx="minor"/>
                        </wps:style>
                        <wps:txbx>
                          <w:txbxContent>
                            <w:p w14:paraId="26F2AD6F" w14:textId="44B92440" w:rsidR="00E01405" w:rsidRDefault="00E01405" w:rsidP="000A44B0">
                              <w:pPr>
                                <w:pStyle w:val="Caption"/>
                              </w:pPr>
                              <w:r>
                                <w:tab/>
                                <w:t xml:space="preserve">                </w:t>
                              </w:r>
                              <w:del w:id="1622" w:author="Tom" w:date="2019-07-01T16:09:00Z">
                                <w:r w:rsidRPr="000F4415" w:rsidDel="000F4415">
                                  <w:rPr>
                                    <w:i w:val="0"/>
                                    <w:rPrChange w:id="1623" w:author="Tom" w:date="2019-07-01T16:09:00Z">
                                      <w:rPr/>
                                    </w:rPrChange>
                                  </w:rPr>
                                  <w:delText>(A)</w:delText>
                                </w:r>
                              </w:del>
                              <w:ins w:id="1624" w:author="Tom" w:date="2019-07-01T16:09:00Z">
                                <w:r>
                                  <w:rPr>
                                    <w:i w:val="0"/>
                                  </w:rPr>
                                  <w:t>A</w:t>
                                </w:r>
                              </w:ins>
                              <w:r>
                                <w:br/>
                              </w:r>
                              <w:del w:id="1625" w:author="Tom" w:date="2019-04-15T20:56:00Z">
                                <w:r w:rsidDel="00890C15">
                                  <w:rPr>
                                    <w:i w:val="0"/>
                                    <w:iCs w:val="0"/>
                                  </w:rPr>
                                  <w:object w:dxaOrig="1633" w:dyaOrig="1633" w14:anchorId="479A6E3B">
                                    <v:shape id="_x0000_i1086" style="width:2in;height:2in" coordsize="" o:spt="100" adj="0,,0" path="" stroked="f">
                                      <v:stroke joinstyle="miter"/>
                                      <v:imagedata r:id="rId76" o:title=""/>
                                      <v:formulas/>
                                      <v:path o:connecttype="segments"/>
                                    </v:shape>
                                    <o:OLEObject Type="Embed" ProgID="FoxitReader.Document" ShapeID="_x0000_i1086" DrawAspect="Content" ObjectID="_1623514567" r:id="rId99"/>
                                  </w:object>
                                </w:r>
                              </w:del>
                              <w:ins w:id="1626" w:author="Tom" w:date="2019-04-15T21:27:00Z">
                                <w:r>
                                  <w:rPr>
                                    <w:i w:val="0"/>
                                    <w:iCs w:val="0"/>
                                  </w:rPr>
                                  <w:object w:dxaOrig="8640" w:dyaOrig="8640" w14:anchorId="0A83B450">
                                    <v:shape id="_x0000_i1088" type="#_x0000_t75" style="width:2in;height:2in" o:ole="">
                                      <v:imagedata r:id="rId100" o:title=""/>
                                    </v:shape>
                                    <o:OLEObject Type="Embed" ProgID="FoxitReader.Document" ShapeID="_x0000_i1088" DrawAspect="Content" ObjectID="_1623514568" r:id="rId101"/>
                                  </w:object>
                                </w:r>
                              </w:ins>
                            </w:p>
                          </w:txbxContent>
                        </wps:txbx>
                        <wps:bodyPr lIns="90000" tIns="45000" rIns="90000" bIns="45000">
                          <a:noAutofit/>
                        </wps:bodyPr>
                      </wps:wsp>
                    </a:graphicData>
                  </a:graphic>
                </wp:anchor>
              </w:drawing>
            </mc:Choice>
            <mc:Fallback>
              <w:pict>
                <v:rect w14:anchorId="30E7EF06" id="_x0000_s1041" style="position:absolute;left:0;text-align:left;margin-left:81pt;margin-top:0;width:162.05pt;height:179.6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" filled="f" stroked="f">
                  <v:textbox inset="2.5mm,1.25mm,2.5mm,1.25mm">
                    <w:txbxContent>
                      <w:p w14:paraId="26F2AD6F" w14:textId="44B92440" w:rsidR="00E01405" w:rsidRDefault="00E01405" w:rsidP="000A44B0">
                        <w:pPr>
                          <w:pStyle w:val="Caption"/>
                        </w:pPr>
                        <w:r>
                          <w:tab/>
                          <w:t xml:space="preserve">                </w:t>
                        </w:r>
                        <w:del w:id="1627" w:author="Tom" w:date="2019-07-01T16:09:00Z">
                          <w:r w:rsidRPr="000F4415" w:rsidDel="000F4415">
                            <w:rPr>
                              <w:i w:val="0"/>
                              <w:rPrChange w:id="1628" w:author="Tom" w:date="2019-07-01T16:09:00Z">
                                <w:rPr/>
                              </w:rPrChange>
                            </w:rPr>
                            <w:delText>(A)</w:delText>
                          </w:r>
                        </w:del>
                        <w:ins w:id="1629" w:author="Tom" w:date="2019-07-01T16:09:00Z">
                          <w:r>
                            <w:rPr>
                              <w:i w:val="0"/>
                            </w:rPr>
                            <w:t>A</w:t>
                          </w:r>
                        </w:ins>
                        <w:r>
                          <w:br/>
                        </w:r>
                        <w:del w:id="1630" w:author="Tom" w:date="2019-04-15T20:56:00Z">
                          <w:r w:rsidDel="00890C15">
                            <w:rPr>
                              <w:i w:val="0"/>
                              <w:iCs w:val="0"/>
                            </w:rPr>
                            <w:object w:dxaOrig="1633" w:dyaOrig="1633" w14:anchorId="479A6E3B">
                              <v:shape id="_x0000_i1086" style="width:2in;height:2in" coordsize="" o:spt="100" adj="0,,0" path="" stroked="f">
                                <v:stroke joinstyle="miter"/>
                                <v:imagedata r:id="rId76" o:title=""/>
                                <v:formulas/>
                                <v:path o:connecttype="segments"/>
                              </v:shape>
                              <o:OLEObject Type="Embed" ProgID="FoxitReader.Document" ShapeID="_x0000_i1086" DrawAspect="Content" ObjectID="_1623514567" r:id="rId102"/>
                            </w:object>
                          </w:r>
                        </w:del>
                        <w:ins w:id="1631" w:author="Tom" w:date="2019-04-15T21:27:00Z">
                          <w:r>
                            <w:rPr>
                              <w:i w:val="0"/>
                              <w:iCs w:val="0"/>
                            </w:rPr>
                            <w:object w:dxaOrig="8640" w:dyaOrig="8640" w14:anchorId="0A83B450">
                              <v:shape id="_x0000_i1088" type="#_x0000_t75" style="width:2in;height:2in" o:ole="">
                                <v:imagedata r:id="rId100" o:title=""/>
                              </v:shape>
                              <o:OLEObject Type="Embed" ProgID="FoxitReader.Document" ShapeID="_x0000_i1088" DrawAspect="Content" ObjectID="_1623514568" r:id="rId103"/>
                            </w:object>
                          </w:r>
                        </w:ins>
                      </w:p>
                    </w:txbxContent>
                  </v:textbox>
                  <w10:wrap type="topAndBottom"/>
                </v:rect>
              </w:pict>
            </mc:Fallback>
          </mc:AlternateContent>
        </w:r>
      </w:ins>
      <w:ins w:id="1632" w:author="Tom" w:date="2019-04-16T14:31:00Z">
        <w:r w:rsidR="007635B4">
          <w:rPr>
            <w:rFonts w:cs="Times New Roman"/>
            <w:sz w:val="22"/>
            <w:szCs w:val="22"/>
          </w:rPr>
          <w:t>and</w:t>
        </w:r>
      </w:ins>
      <w:ins w:id="1633" w:author="Tom" w:date="2019-07-01T19:09:00Z">
        <w:r w:rsidR="00671086">
          <w:rPr>
            <w:rFonts w:cs="Times New Roman"/>
            <w:sz w:val="22"/>
            <w:szCs w:val="22"/>
          </w:rPr>
          <w:t xml:space="preserve"> </w:t>
        </w:r>
      </w:ins>
      <w:ins w:id="1634" w:author="Tom" w:date="2019-04-16T14:31:00Z">
        <w:r w:rsidR="007635B4" w:rsidRPr="00671086">
          <w:rPr>
            <w:rFonts w:cs="Times New Roman"/>
            <w:sz w:val="22"/>
            <w:szCs w:val="22"/>
          </w:rPr>
          <w:t>(I)</w:t>
        </w:r>
      </w:ins>
      <w:ins w:id="1635" w:author="Tom" w:date="2019-07-01T19:09:00Z">
        <w:r w:rsidR="00671086">
          <w:rPr>
            <w:rFonts w:cs="Times New Roman"/>
            <w:sz w:val="22"/>
            <w:szCs w:val="22"/>
          </w:rPr>
          <w:t>,</w:t>
        </w:r>
      </w:ins>
      <w:ins w:id="1636" w:author="Tom" w:date="2019-04-16T14:31:00Z">
        <w:r w:rsidR="007635B4">
          <w:rPr>
            <w:rFonts w:cs="Times New Roman"/>
            <w:sz w:val="22"/>
            <w:szCs w:val="22"/>
          </w:rPr>
          <w:t xml:space="preserve"> respectively. </w:t>
        </w:r>
      </w:ins>
    </w:p>
    <w:p w14:paraId="6CA854F5" w14:textId="77777777" w:rsidR="007100EF" w:rsidRDefault="007100EF">
      <w:pPr>
        <w:pStyle w:val="Body"/>
        <w:spacing w:line="480" w:lineRule="auto"/>
        <w:jc w:val="both"/>
        <w:rPr>
          <w:ins w:id="1637" w:author="Tom" w:date="2019-04-15T21:33:00Z"/>
          <w:rFonts w:cs="Times New Roman"/>
          <w:sz w:val="22"/>
          <w:szCs w:val="22"/>
        </w:rPr>
      </w:pPr>
    </w:p>
    <w:p w14:paraId="10D019F1" w14:textId="77777777" w:rsidR="007100EF" w:rsidRDefault="007100EF">
      <w:pPr>
        <w:pStyle w:val="Body"/>
        <w:spacing w:line="480" w:lineRule="auto"/>
        <w:jc w:val="both"/>
        <w:rPr>
          <w:ins w:id="1638" w:author="Tom" w:date="2019-04-15T21:33:00Z"/>
          <w:rFonts w:cs="Times New Roman"/>
          <w:sz w:val="22"/>
          <w:szCs w:val="22"/>
        </w:rPr>
      </w:pPr>
    </w:p>
    <w:p w14:paraId="1A7FEB6D" w14:textId="77777777" w:rsidR="007100EF" w:rsidRDefault="007100EF">
      <w:pPr>
        <w:pStyle w:val="Body"/>
        <w:spacing w:line="480" w:lineRule="auto"/>
        <w:jc w:val="both"/>
        <w:rPr>
          <w:ins w:id="1639" w:author="Tom" w:date="2019-04-15T21:26:00Z"/>
          <w:i/>
          <w:iCs/>
          <w:sz w:val="22"/>
          <w:szCs w:val="22"/>
        </w:rPr>
      </w:pPr>
    </w:p>
    <w:p w14:paraId="387762E7" w14:textId="77777777" w:rsidR="000A44B0" w:rsidDel="007100EF" w:rsidRDefault="007100EF">
      <w:pPr>
        <w:pStyle w:val="Body"/>
        <w:spacing w:line="480" w:lineRule="auto"/>
        <w:jc w:val="both"/>
        <w:rPr>
          <w:del w:id="1640" w:author="Tom" w:date="2019-04-15T21:33:00Z"/>
          <w:rFonts w:cs="Times New Roman"/>
          <w:sz w:val="22"/>
          <w:szCs w:val="22"/>
        </w:rPr>
      </w:pPr>
      <w:ins w:id="1641" w:author="Tom" w:date="2019-04-15T21:04:00Z">
        <w:r>
          <w:rPr>
            <w:b/>
            <w:noProof/>
            <w:sz w:val="22"/>
            <w:szCs w:val="22"/>
          </w:rPr>
          <w:lastRenderedPageBreak/>
          <mc:AlternateContent>
            <mc:Choice Requires="wps">
              <w:drawing>
                <wp:anchor distT="0" distB="0" distL="0" distR="0" simplePos="0" relativeHeight="251661312" behindDoc="0" locked="0" layoutInCell="1" allowOverlap="1" wp14:anchorId="6C2857D7" wp14:editId="62BEBE40">
                  <wp:simplePos x="0" y="0"/>
                  <wp:positionH relativeFrom="column">
                    <wp:posOffset>2626360</wp:posOffset>
                  </wp:positionH>
                  <wp:positionV relativeFrom="paragraph">
                    <wp:posOffset>4230370</wp:posOffset>
                  </wp:positionV>
                  <wp:extent cx="2062480" cy="2172335"/>
                  <wp:effectExtent l="0" t="0" r="0" b="0"/>
                  <wp:wrapSquare wrapText="largest"/>
                  <wp:docPr id="4"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2437F7AB" w14:textId="00EAC03D" w:rsidR="00E01405" w:rsidRDefault="00E01405" w:rsidP="00890C15">
                              <w:pPr>
                                <w:pStyle w:val="Caption"/>
                              </w:pPr>
                              <w:r>
                                <w:t xml:space="preserve">                        </w:t>
                              </w:r>
                              <w:del w:id="1642" w:author="Tom" w:date="2019-07-01T16:10:00Z">
                                <w:r w:rsidRPr="000F4415" w:rsidDel="000F4415">
                                  <w:rPr>
                                    <w:i w:val="0"/>
                                    <w:rPrChange w:id="1643" w:author="Tom" w:date="2019-07-01T16:10:00Z">
                                      <w:rPr/>
                                    </w:rPrChange>
                                  </w:rPr>
                                  <w:delText>(</w:delText>
                                </w:r>
                              </w:del>
                              <w:del w:id="1644" w:author="Tom" w:date="2019-04-15T21:04:00Z">
                                <w:r w:rsidRPr="000F4415" w:rsidDel="00890C15">
                                  <w:rPr>
                                    <w:i w:val="0"/>
                                    <w:rPrChange w:id="1645" w:author="Tom" w:date="2019-07-01T16:10:00Z">
                                      <w:rPr/>
                                    </w:rPrChange>
                                  </w:rPr>
                                  <w:delText>F</w:delText>
                                </w:r>
                              </w:del>
                              <w:del w:id="1646" w:author="Tom" w:date="2019-07-01T16:10:00Z">
                                <w:r w:rsidRPr="000F4415" w:rsidDel="000F4415">
                                  <w:rPr>
                                    <w:i w:val="0"/>
                                    <w:rPrChange w:id="1647" w:author="Tom" w:date="2019-07-01T16:10:00Z">
                                      <w:rPr/>
                                    </w:rPrChange>
                                  </w:rPr>
                                  <w:delText>)</w:delText>
                                </w:r>
                              </w:del>
                              <w:ins w:id="1648" w:author="Tom" w:date="2019-07-01T16:10:00Z">
                                <w:r>
                                  <w:rPr>
                                    <w:i w:val="0"/>
                                  </w:rPr>
                                  <w:t>H</w:t>
                                </w:r>
                              </w:ins>
                              <w:r>
                                <w:br/>
                              </w:r>
                              <w:del w:id="1649" w:author="Tom" w:date="2019-04-15T21:01:00Z">
                                <w:r w:rsidDel="00890C15">
                                  <w:rPr>
                                    <w:i w:val="0"/>
                                    <w:iCs w:val="0"/>
                                  </w:rPr>
                                  <w:object w:dxaOrig="1633" w:dyaOrig="1633" w14:anchorId="79A92398">
                                    <v:shape id="_x0000_i1090" style="width:2in;height:2in" coordsize="" o:spt="100" adj="0,,0" path="" stroked="f">
                                      <v:stroke joinstyle="miter"/>
                                      <v:imagedata r:id="rId104" o:title=""/>
                                      <v:formulas/>
                                      <v:path o:connecttype="segments"/>
                                    </v:shape>
                                    <o:OLEObject Type="Embed" ProgID="FoxitReader.Document" ShapeID="_x0000_i1090" DrawAspect="Content" ObjectID="_1623514569" r:id="rId105"/>
                                  </w:object>
                                </w:r>
                              </w:del>
                              <w:ins w:id="1650" w:author="Tom" w:date="2019-04-15T21:06:00Z">
                                <w:r>
                                  <w:rPr>
                                    <w:i w:val="0"/>
                                    <w:iCs w:val="0"/>
                                  </w:rPr>
                                  <w:object w:dxaOrig="8640" w:dyaOrig="8640" w14:anchorId="68C789CF">
                                    <v:shape id="_x0000_i1092" type="#_x0000_t75" style="width:2in;height:2in" o:ole="">
                                      <v:imagedata r:id="rId106" o:title=""/>
                                    </v:shape>
                                    <o:OLEObject Type="Embed" ProgID="FoxitReader.Document" ShapeID="_x0000_i1092" DrawAspect="Content" ObjectID="_1623514570" r:id="rId107"/>
                                  </w:object>
                                </w:r>
                              </w:ins>
                            </w:p>
                          </w:txbxContent>
                        </wps:txbx>
                        <wps:bodyPr lIns="90000" tIns="45000" rIns="90000" bIns="45000">
                          <a:noAutofit/>
                        </wps:bodyPr>
                      </wps:wsp>
                    </a:graphicData>
                  </a:graphic>
                </wp:anchor>
              </w:drawing>
            </mc:Choice>
            <mc:Fallback>
              <w:pict>
                <v:rect w14:anchorId="6C2857D7" id="Frame14" o:spid="_x0000_s1042" style="position:absolute;left:0;text-align:left;margin-left:206.8pt;margin-top:333.1pt;width:162.4pt;height:171.0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" filled="f" stroked="f">
                  <v:textbox inset="2.5mm,1.25mm,2.5mm,1.25mm">
                    <w:txbxContent>
                      <w:p w14:paraId="2437F7AB" w14:textId="00EAC03D" w:rsidR="00E01405" w:rsidRDefault="00E01405" w:rsidP="00890C15">
                        <w:pPr>
                          <w:pStyle w:val="Caption"/>
                        </w:pPr>
                        <w:r>
                          <w:t xml:space="preserve">                        </w:t>
                        </w:r>
                        <w:del w:id="1651" w:author="Tom" w:date="2019-07-01T16:10:00Z">
                          <w:r w:rsidRPr="000F4415" w:rsidDel="000F4415">
                            <w:rPr>
                              <w:i w:val="0"/>
                              <w:rPrChange w:id="1652" w:author="Tom" w:date="2019-07-01T16:10:00Z">
                                <w:rPr/>
                              </w:rPrChange>
                            </w:rPr>
                            <w:delText>(</w:delText>
                          </w:r>
                        </w:del>
                        <w:del w:id="1653" w:author="Tom" w:date="2019-04-15T21:04:00Z">
                          <w:r w:rsidRPr="000F4415" w:rsidDel="00890C15">
                            <w:rPr>
                              <w:i w:val="0"/>
                              <w:rPrChange w:id="1654" w:author="Tom" w:date="2019-07-01T16:10:00Z">
                                <w:rPr/>
                              </w:rPrChange>
                            </w:rPr>
                            <w:delText>F</w:delText>
                          </w:r>
                        </w:del>
                        <w:del w:id="1655" w:author="Tom" w:date="2019-07-01T16:10:00Z">
                          <w:r w:rsidRPr="000F4415" w:rsidDel="000F4415">
                            <w:rPr>
                              <w:i w:val="0"/>
                              <w:rPrChange w:id="1656" w:author="Tom" w:date="2019-07-01T16:10:00Z">
                                <w:rPr/>
                              </w:rPrChange>
                            </w:rPr>
                            <w:delText>)</w:delText>
                          </w:r>
                        </w:del>
                        <w:ins w:id="1657" w:author="Tom" w:date="2019-07-01T16:10:00Z">
                          <w:r>
                            <w:rPr>
                              <w:i w:val="0"/>
                            </w:rPr>
                            <w:t>H</w:t>
                          </w:r>
                        </w:ins>
                        <w:r>
                          <w:br/>
                        </w:r>
                        <w:del w:id="1658" w:author="Tom" w:date="2019-04-15T21:01:00Z">
                          <w:r w:rsidDel="00890C15">
                            <w:rPr>
                              <w:i w:val="0"/>
                              <w:iCs w:val="0"/>
                            </w:rPr>
                            <w:object w:dxaOrig="1633" w:dyaOrig="1633" w14:anchorId="79A92398">
                              <v:shape id="_x0000_i1090" style="width:2in;height:2in" coordsize="" o:spt="100" adj="0,,0" path="" stroked="f">
                                <v:stroke joinstyle="miter"/>
                                <v:imagedata r:id="rId104" o:title=""/>
                                <v:formulas/>
                                <v:path o:connecttype="segments"/>
                              </v:shape>
                              <o:OLEObject Type="Embed" ProgID="FoxitReader.Document" ShapeID="_x0000_i1090" DrawAspect="Content" ObjectID="_1623514569" r:id="rId108"/>
                            </w:object>
                          </w:r>
                        </w:del>
                        <w:ins w:id="1659" w:author="Tom" w:date="2019-04-15T21:06:00Z">
                          <w:r>
                            <w:rPr>
                              <w:i w:val="0"/>
                              <w:iCs w:val="0"/>
                            </w:rPr>
                            <w:object w:dxaOrig="8640" w:dyaOrig="8640" w14:anchorId="68C789CF">
                              <v:shape id="_x0000_i1092" type="#_x0000_t75" style="width:2in;height:2in" o:ole="">
                                <v:imagedata r:id="rId106" o:title=""/>
                              </v:shape>
                              <o:OLEObject Type="Embed" ProgID="FoxitReader.Document" ShapeID="_x0000_i1092" DrawAspect="Content" ObjectID="_1623514570" r:id="rId109"/>
                            </w:object>
                          </w:r>
                        </w:ins>
                      </w:p>
                    </w:txbxContent>
                  </v:textbox>
                  <w10:wrap type="square" side="largest"/>
                </v:rect>
              </w:pict>
            </mc:Fallback>
          </mc:AlternateContent>
        </w:r>
      </w:ins>
      <w:ins w:id="1660" w:author="Tom" w:date="2019-04-15T21:03:00Z">
        <w:r>
          <w:rPr>
            <w:b/>
            <w:noProof/>
            <w:sz w:val="22"/>
            <w:szCs w:val="22"/>
          </w:rPr>
          <mc:AlternateContent>
            <mc:Choice Requires="wps">
              <w:drawing>
                <wp:anchor distT="0" distB="0" distL="0" distR="0" simplePos="0" relativeHeight="251659264" behindDoc="0" locked="0" layoutInCell="1" allowOverlap="1" wp14:anchorId="4A9593DC" wp14:editId="67564D5D">
                  <wp:simplePos x="0" y="0"/>
                  <wp:positionH relativeFrom="column">
                    <wp:posOffset>800100</wp:posOffset>
                  </wp:positionH>
                  <wp:positionV relativeFrom="paragraph">
                    <wp:posOffset>4229100</wp:posOffset>
                  </wp:positionV>
                  <wp:extent cx="2062480" cy="2172335"/>
                  <wp:effectExtent l="0" t="0" r="0" b="0"/>
                  <wp:wrapSquare wrapText="largest"/>
                  <wp:docPr id="2"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34C75D12" w14:textId="6C31568A" w:rsidR="00E01405" w:rsidRDefault="00E01405" w:rsidP="00890C15">
                              <w:pPr>
                                <w:pStyle w:val="Caption"/>
                              </w:pPr>
                              <w:ins w:id="1661" w:author="Tom" w:date="2019-07-01T16:10:00Z">
                                <w:r>
                                  <w:rPr>
                                    <w:i w:val="0"/>
                                  </w:rPr>
                                  <w:t xml:space="preserve">                        </w:t>
                                </w:r>
                              </w:ins>
                              <w:del w:id="1662" w:author="Tom" w:date="2019-07-01T16:09:00Z">
                                <w:r w:rsidRPr="000F4415" w:rsidDel="000F4415">
                                  <w:rPr>
                                    <w:i w:val="0"/>
                                    <w:rPrChange w:id="1663" w:author="Tom" w:date="2019-07-01T16:09:00Z">
                                      <w:rPr/>
                                    </w:rPrChange>
                                  </w:rPr>
                                  <w:delText xml:space="preserve">                        (</w:delText>
                                </w:r>
                              </w:del>
                              <w:del w:id="1664" w:author="Tom" w:date="2019-04-15T21:04:00Z">
                                <w:r w:rsidRPr="000F4415" w:rsidDel="00890C15">
                                  <w:rPr>
                                    <w:i w:val="0"/>
                                    <w:rPrChange w:id="1665" w:author="Tom" w:date="2019-07-01T16:09:00Z">
                                      <w:rPr/>
                                    </w:rPrChange>
                                  </w:rPr>
                                  <w:delText>F</w:delText>
                                </w:r>
                              </w:del>
                              <w:del w:id="1666" w:author="Tom" w:date="2019-07-01T16:09:00Z">
                                <w:r w:rsidRPr="000F4415" w:rsidDel="000F4415">
                                  <w:rPr>
                                    <w:i w:val="0"/>
                                    <w:rPrChange w:id="1667" w:author="Tom" w:date="2019-07-01T16:09:00Z">
                                      <w:rPr/>
                                    </w:rPrChange>
                                  </w:rPr>
                                  <w:delText>)</w:delText>
                                </w:r>
                              </w:del>
                              <w:ins w:id="1668" w:author="Tom" w:date="2019-07-01T16:09:00Z">
                                <w:r>
                                  <w:rPr>
                                    <w:i w:val="0"/>
                                  </w:rPr>
                                  <w:t>G</w:t>
                                </w:r>
                              </w:ins>
                              <w:r>
                                <w:br/>
                              </w:r>
                              <w:del w:id="1669" w:author="Tom" w:date="2019-04-15T21:01:00Z">
                                <w:r w:rsidDel="00890C15">
                                  <w:rPr>
                                    <w:i w:val="0"/>
                                    <w:iCs w:val="0"/>
                                  </w:rPr>
                                  <w:object w:dxaOrig="1633" w:dyaOrig="1633" w14:anchorId="49FEB353">
                                    <v:shape id="_x0000_i1094" style="width:2in;height:2in" coordsize="" o:spt="100" adj="0,,0" path="" stroked="f">
                                      <v:stroke joinstyle="miter"/>
                                      <v:imagedata r:id="rId104" o:title=""/>
                                      <v:formulas/>
                                      <v:path o:connecttype="segments"/>
                                    </v:shape>
                                    <o:OLEObject Type="Embed" ProgID="FoxitReader.Document" ShapeID="_x0000_i1094" DrawAspect="Content" ObjectID="_1623514571" r:id="rId110"/>
                                  </w:object>
                                </w:r>
                              </w:del>
                              <w:ins w:id="1670" w:author="Tom" w:date="2019-04-15T21:05:00Z">
                                <w:r>
                                  <w:rPr>
                                    <w:i w:val="0"/>
                                    <w:iCs w:val="0"/>
                                  </w:rPr>
                                  <w:object w:dxaOrig="8640" w:dyaOrig="8640" w14:anchorId="4B324AEC">
                                    <v:shape id="_x0000_i1096" type="#_x0000_t75" style="width:2in;height:2in" o:ole="">
                                      <v:imagedata r:id="rId111" o:title=""/>
                                    </v:shape>
                                    <o:OLEObject Type="Embed" ProgID="FoxitReader.Document" ShapeID="_x0000_i1096" DrawAspect="Content" ObjectID="_1623514572" r:id="rId112"/>
                                  </w:object>
                                </w:r>
                              </w:ins>
                            </w:p>
                          </w:txbxContent>
                        </wps:txbx>
                        <wps:bodyPr lIns="90000" tIns="45000" rIns="90000" bIns="45000">
                          <a:noAutofit/>
                        </wps:bodyPr>
                      </wps:wsp>
                    </a:graphicData>
                  </a:graphic>
                </wp:anchor>
              </w:drawing>
            </mc:Choice>
            <mc:Fallback>
              <w:pict>
                <v:rect w14:anchorId="4A9593DC" id="_x0000_s1043" style="position:absolute;left:0;text-align:left;margin-left:63pt;margin-top:333pt;width:162.4pt;height:171.0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" filled="f" stroked="f">
                  <v:textbox inset="2.5mm,1.25mm,2.5mm,1.25mm">
                    <w:txbxContent>
                      <w:p w14:paraId="34C75D12" w14:textId="6C31568A" w:rsidR="00E01405" w:rsidRDefault="00E01405" w:rsidP="00890C15">
                        <w:pPr>
                          <w:pStyle w:val="Caption"/>
                        </w:pPr>
                        <w:ins w:id="1671" w:author="Tom" w:date="2019-07-01T16:10:00Z">
                          <w:r>
                            <w:rPr>
                              <w:i w:val="0"/>
                            </w:rPr>
                            <w:t xml:space="preserve">                        </w:t>
                          </w:r>
                        </w:ins>
                        <w:del w:id="1672" w:author="Tom" w:date="2019-07-01T16:09:00Z">
                          <w:r w:rsidRPr="000F4415" w:rsidDel="000F4415">
                            <w:rPr>
                              <w:i w:val="0"/>
                              <w:rPrChange w:id="1673" w:author="Tom" w:date="2019-07-01T16:09:00Z">
                                <w:rPr/>
                              </w:rPrChange>
                            </w:rPr>
                            <w:delText xml:space="preserve">                        (</w:delText>
                          </w:r>
                        </w:del>
                        <w:del w:id="1674" w:author="Tom" w:date="2019-04-15T21:04:00Z">
                          <w:r w:rsidRPr="000F4415" w:rsidDel="00890C15">
                            <w:rPr>
                              <w:i w:val="0"/>
                              <w:rPrChange w:id="1675" w:author="Tom" w:date="2019-07-01T16:09:00Z">
                                <w:rPr/>
                              </w:rPrChange>
                            </w:rPr>
                            <w:delText>F</w:delText>
                          </w:r>
                        </w:del>
                        <w:del w:id="1676" w:author="Tom" w:date="2019-07-01T16:09:00Z">
                          <w:r w:rsidRPr="000F4415" w:rsidDel="000F4415">
                            <w:rPr>
                              <w:i w:val="0"/>
                              <w:rPrChange w:id="1677" w:author="Tom" w:date="2019-07-01T16:09:00Z">
                                <w:rPr/>
                              </w:rPrChange>
                            </w:rPr>
                            <w:delText>)</w:delText>
                          </w:r>
                        </w:del>
                        <w:ins w:id="1678" w:author="Tom" w:date="2019-07-01T16:09:00Z">
                          <w:r>
                            <w:rPr>
                              <w:i w:val="0"/>
                            </w:rPr>
                            <w:t>G</w:t>
                          </w:r>
                        </w:ins>
                        <w:r>
                          <w:br/>
                        </w:r>
                        <w:del w:id="1679" w:author="Tom" w:date="2019-04-15T21:01:00Z">
                          <w:r w:rsidDel="00890C15">
                            <w:rPr>
                              <w:i w:val="0"/>
                              <w:iCs w:val="0"/>
                            </w:rPr>
                            <w:object w:dxaOrig="1633" w:dyaOrig="1633" w14:anchorId="49FEB353">
                              <v:shape id="_x0000_i1094" style="width:2in;height:2in" coordsize="" o:spt="100" adj="0,,0" path="" stroked="f">
                                <v:stroke joinstyle="miter"/>
                                <v:imagedata r:id="rId104" o:title=""/>
                                <v:formulas/>
                                <v:path o:connecttype="segments"/>
                              </v:shape>
                              <o:OLEObject Type="Embed" ProgID="FoxitReader.Document" ShapeID="_x0000_i1094" DrawAspect="Content" ObjectID="_1623514571" r:id="rId113"/>
                            </w:object>
                          </w:r>
                        </w:del>
                        <w:ins w:id="1680" w:author="Tom" w:date="2019-04-15T21:05:00Z">
                          <w:r>
                            <w:rPr>
                              <w:i w:val="0"/>
                              <w:iCs w:val="0"/>
                            </w:rPr>
                            <w:object w:dxaOrig="8640" w:dyaOrig="8640" w14:anchorId="4B324AEC">
                              <v:shape id="_x0000_i1096" type="#_x0000_t75" style="width:2in;height:2in" o:ole="">
                                <v:imagedata r:id="rId111" o:title=""/>
                              </v:shape>
                              <o:OLEObject Type="Embed" ProgID="FoxitReader.Document" ShapeID="_x0000_i1096" DrawAspect="Content" ObjectID="_1623514572" r:id="rId114"/>
                            </w:object>
                          </w:r>
                        </w:ins>
                      </w:p>
                    </w:txbxContent>
                  </v:textbox>
                  <w10:wrap type="square" side="largest"/>
                </v:rect>
              </w:pict>
            </mc:Fallback>
          </mc:AlternateContent>
        </w:r>
      </w:ins>
      <w:r>
        <w:rPr>
          <w:b/>
          <w:noProof/>
          <w:sz w:val="22"/>
          <w:szCs w:val="22"/>
        </w:rPr>
        <mc:AlternateContent>
          <mc:Choice Requires="wps">
            <w:drawing>
              <wp:anchor distT="0" distB="0" distL="0" distR="0" simplePos="0" relativeHeight="21" behindDoc="0" locked="0" layoutInCell="1" allowOverlap="1" wp14:anchorId="74E2DEF2" wp14:editId="3E8FD4E9">
                <wp:simplePos x="0" y="0"/>
                <wp:positionH relativeFrom="column">
                  <wp:posOffset>3889375</wp:posOffset>
                </wp:positionH>
                <wp:positionV relativeFrom="paragraph">
                  <wp:posOffset>2202180</wp:posOffset>
                </wp:positionV>
                <wp:extent cx="2062480" cy="2172335"/>
                <wp:effectExtent l="0" t="0" r="0" b="0"/>
                <wp:wrapSquare wrapText="largest"/>
                <wp:docPr id="39"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4127A282" w14:textId="1A58F63D" w:rsidR="00E01405" w:rsidRDefault="00E01405">
                            <w:pPr>
                              <w:pStyle w:val="Caption"/>
                              <w:rPr>
                                <w:ins w:id="1681" w:author="Tom" w:date="2019-04-15T21:03:00Z"/>
                                <w:i w:val="0"/>
                                <w:iCs w:val="0"/>
                              </w:rPr>
                            </w:pPr>
                            <w:r>
                              <w:t xml:space="preserve">                        </w:t>
                            </w:r>
                            <w:del w:id="1682" w:author="Tom" w:date="2019-07-01T16:09:00Z">
                              <w:r w:rsidRPr="000F4415" w:rsidDel="000F4415">
                                <w:rPr>
                                  <w:i w:val="0"/>
                                  <w:rPrChange w:id="1683" w:author="Tom" w:date="2019-07-01T16:09:00Z">
                                    <w:rPr/>
                                  </w:rPrChange>
                                </w:rPr>
                                <w:delText>(F)</w:delText>
                              </w:r>
                            </w:del>
                            <w:ins w:id="1684" w:author="Tom" w:date="2019-07-01T16:09:00Z">
                              <w:r>
                                <w:rPr>
                                  <w:i w:val="0"/>
                                </w:rPr>
                                <w:t>F</w:t>
                              </w:r>
                            </w:ins>
                            <w:r>
                              <w:br/>
                            </w:r>
                            <w:del w:id="1685" w:author="Tom" w:date="2019-04-15T21:01:00Z">
                              <w:r w:rsidDel="00890C15">
                                <w:rPr>
                                  <w:i w:val="0"/>
                                  <w:iCs w:val="0"/>
                                </w:rPr>
                                <w:object w:dxaOrig="1633" w:dyaOrig="1633" w14:anchorId="63711C6B">
                                  <v:shape id="ole_rId79" o:spid="_x0000_i1098" style="width:2in;height:2in" coordsize="" o:spt="100" adj="0,,0" path="" stroked="f">
                                    <v:stroke joinstyle="miter"/>
                                    <v:imagedata r:id="rId104" o:title=""/>
                                    <v:formulas/>
                                    <v:path o:connecttype="segments"/>
                                  </v:shape>
                                  <o:OLEObject Type="Embed" ProgID="FoxitReader.Document" ShapeID="ole_rId79" DrawAspect="Content" ObjectID="_1623514573" r:id="rId115"/>
                                </w:object>
                              </w:r>
                            </w:del>
                            <w:ins w:id="1686" w:author="Tom" w:date="2019-04-15T21:02:00Z">
                              <w:r>
                                <w:rPr>
                                  <w:i w:val="0"/>
                                  <w:iCs w:val="0"/>
                                </w:rPr>
                                <w:object w:dxaOrig="8640" w:dyaOrig="8640" w14:anchorId="055C292A">
                                  <v:shape id="_x0000_i1100" type="#_x0000_t75" style="width:2in;height:2in" o:ole="">
                                    <v:imagedata r:id="rId116" o:title=""/>
                                  </v:shape>
                                  <o:OLEObject Type="Embed" ProgID="FoxitReader.Document" ShapeID="_x0000_i1100" DrawAspect="Content" ObjectID="_1623514574" r:id="rId117"/>
                                </w:object>
                              </w:r>
                            </w:ins>
                          </w:p>
                          <w:p w14:paraId="28921A9D" w14:textId="77777777" w:rsidR="00E01405" w:rsidRDefault="00E01405">
                            <w:pPr>
                              <w:pStyle w:val="Caption"/>
                              <w:rPr>
                                <w:ins w:id="1687" w:author="Tom" w:date="2019-04-15T21:03:00Z"/>
                                <w:i w:val="0"/>
                                <w:iCs w:val="0"/>
                              </w:rPr>
                            </w:pPr>
                          </w:p>
                          <w:p w14:paraId="0813B428" w14:textId="77777777" w:rsidR="00E01405" w:rsidRDefault="00E01405">
                            <w:pPr>
                              <w:pStyle w:val="Caption"/>
                            </w:pPr>
                          </w:p>
                        </w:txbxContent>
                      </wps:txbx>
                      <wps:bodyPr lIns="90000" tIns="45000" rIns="90000" bIns="45000">
                        <a:noAutofit/>
                      </wps:bodyPr>
                    </wps:wsp>
                  </a:graphicData>
                </a:graphic>
              </wp:anchor>
            </w:drawing>
          </mc:Choice>
          <mc:Fallback>
            <w:pict>
              <v:rect w14:anchorId="74E2DEF2" id="_x0000_s1044" style="position:absolute;left:0;text-align:left;margin-left:306.25pt;margin-top:173.4pt;width:162.4pt;height:171.05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" filled="f" stroked="f">
                <v:textbox inset="2.5mm,1.25mm,2.5mm,1.25mm">
                  <w:txbxContent>
                    <w:p w14:paraId="4127A282" w14:textId="1A58F63D" w:rsidR="00E01405" w:rsidRDefault="00E01405">
                      <w:pPr>
                        <w:pStyle w:val="Caption"/>
                        <w:rPr>
                          <w:ins w:id="1688" w:author="Tom" w:date="2019-04-15T21:03:00Z"/>
                          <w:i w:val="0"/>
                          <w:iCs w:val="0"/>
                        </w:rPr>
                      </w:pPr>
                      <w:r>
                        <w:t xml:space="preserve">                        </w:t>
                      </w:r>
                      <w:del w:id="1689" w:author="Tom" w:date="2019-07-01T16:09:00Z">
                        <w:r w:rsidRPr="000F4415" w:rsidDel="000F4415">
                          <w:rPr>
                            <w:i w:val="0"/>
                            <w:rPrChange w:id="1690" w:author="Tom" w:date="2019-07-01T16:09:00Z">
                              <w:rPr/>
                            </w:rPrChange>
                          </w:rPr>
                          <w:delText>(F)</w:delText>
                        </w:r>
                      </w:del>
                      <w:ins w:id="1691" w:author="Tom" w:date="2019-07-01T16:09:00Z">
                        <w:r>
                          <w:rPr>
                            <w:i w:val="0"/>
                          </w:rPr>
                          <w:t>F</w:t>
                        </w:r>
                      </w:ins>
                      <w:r>
                        <w:br/>
                      </w:r>
                      <w:del w:id="1692" w:author="Tom" w:date="2019-04-15T21:01:00Z">
                        <w:r w:rsidDel="00890C15">
                          <w:rPr>
                            <w:i w:val="0"/>
                            <w:iCs w:val="0"/>
                          </w:rPr>
                          <w:object w:dxaOrig="1633" w:dyaOrig="1633" w14:anchorId="63711C6B">
                            <v:shape id="ole_rId79" o:spid="_x0000_i1098" style="width:2in;height:2in" coordsize="" o:spt="100" adj="0,,0" path="" stroked="f">
                              <v:stroke joinstyle="miter"/>
                              <v:imagedata r:id="rId104" o:title=""/>
                              <v:formulas/>
                              <v:path o:connecttype="segments"/>
                            </v:shape>
                            <o:OLEObject Type="Embed" ProgID="FoxitReader.Document" ShapeID="ole_rId79" DrawAspect="Content" ObjectID="_1623514573" r:id="rId118"/>
                          </w:object>
                        </w:r>
                      </w:del>
                      <w:ins w:id="1693" w:author="Tom" w:date="2019-04-15T21:02:00Z">
                        <w:r>
                          <w:rPr>
                            <w:i w:val="0"/>
                            <w:iCs w:val="0"/>
                          </w:rPr>
                          <w:object w:dxaOrig="8640" w:dyaOrig="8640" w14:anchorId="055C292A">
                            <v:shape id="_x0000_i1100" type="#_x0000_t75" style="width:2in;height:2in" o:ole="">
                              <v:imagedata r:id="rId116" o:title=""/>
                            </v:shape>
                            <o:OLEObject Type="Embed" ProgID="FoxitReader.Document" ShapeID="_x0000_i1100" DrawAspect="Content" ObjectID="_1623514574" r:id="rId119"/>
                          </w:object>
                        </w:r>
                      </w:ins>
                    </w:p>
                    <w:p w14:paraId="28921A9D" w14:textId="77777777" w:rsidR="00E01405" w:rsidRDefault="00E01405">
                      <w:pPr>
                        <w:pStyle w:val="Caption"/>
                        <w:rPr>
                          <w:ins w:id="1694" w:author="Tom" w:date="2019-04-15T21:03:00Z"/>
                          <w:i w:val="0"/>
                          <w:iCs w:val="0"/>
                        </w:rPr>
                      </w:pPr>
                    </w:p>
                    <w:p w14:paraId="0813B428" w14:textId="77777777" w:rsidR="00E01405" w:rsidRDefault="00E01405">
                      <w:pPr>
                        <w:pStyle w:val="Caption"/>
                      </w:pPr>
                    </w:p>
                  </w:txbxContent>
                </v:textbox>
                <w10:wrap type="square" side="largest"/>
              </v:rect>
            </w:pict>
          </mc:Fallback>
        </mc:AlternateContent>
      </w:r>
      <w:r>
        <w:rPr>
          <w:b/>
          <w:noProof/>
          <w:sz w:val="22"/>
          <w:szCs w:val="22"/>
        </w:rPr>
        <mc:AlternateContent>
          <mc:Choice Requires="wps">
            <w:drawing>
              <wp:anchor distT="0" distB="0" distL="0" distR="0" simplePos="0" relativeHeight="17" behindDoc="0" locked="0" layoutInCell="1" allowOverlap="1" wp14:anchorId="2EE7D72C" wp14:editId="0F367560">
                <wp:simplePos x="0" y="0"/>
                <wp:positionH relativeFrom="column">
                  <wp:posOffset>2056765</wp:posOffset>
                </wp:positionH>
                <wp:positionV relativeFrom="paragraph">
                  <wp:posOffset>2171700</wp:posOffset>
                </wp:positionV>
                <wp:extent cx="2062480" cy="2172335"/>
                <wp:effectExtent l="0" t="0" r="0" b="0"/>
                <wp:wrapSquare wrapText="largest"/>
                <wp:docPr id="37"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686EE793" w14:textId="31E8F243" w:rsidR="00E01405" w:rsidRDefault="00E01405">
                            <w:pPr>
                              <w:pStyle w:val="Caption"/>
                            </w:pPr>
                            <w:r>
                              <w:t xml:space="preserve">                        </w:t>
                            </w:r>
                            <w:del w:id="1695" w:author="Tom" w:date="2019-07-01T16:09:00Z">
                              <w:r w:rsidRPr="000F4415" w:rsidDel="000F4415">
                                <w:rPr>
                                  <w:i w:val="0"/>
                                  <w:rPrChange w:id="1696" w:author="Tom" w:date="2019-07-01T16:09:00Z">
                                    <w:rPr/>
                                  </w:rPrChange>
                                </w:rPr>
                                <w:delText>(E)</w:delText>
                              </w:r>
                            </w:del>
                            <w:ins w:id="1697" w:author="Tom" w:date="2019-07-01T16:09:00Z">
                              <w:r>
                                <w:rPr>
                                  <w:i w:val="0"/>
                                </w:rPr>
                                <w:t>E</w:t>
                              </w:r>
                            </w:ins>
                            <w:r>
                              <w:br/>
                            </w:r>
                            <w:del w:id="1698" w:author="Tom" w:date="2019-04-15T21:00:00Z">
                              <w:r w:rsidDel="00890C15">
                                <w:rPr>
                                  <w:i w:val="0"/>
                                  <w:iCs w:val="0"/>
                                </w:rPr>
                                <w:object w:dxaOrig="1633" w:dyaOrig="1633" w14:anchorId="3BA3E023">
                                  <v:shape id="ole_rId75" o:spid="_x0000_i1102" style="width:2in;height:2in" coordsize="" o:spt="100" adj="0,,0" path="" stroked="f">
                                    <v:stroke joinstyle="miter"/>
                                    <v:imagedata r:id="rId120" o:title=""/>
                                    <v:formulas/>
                                    <v:path o:connecttype="segments"/>
                                  </v:shape>
                                  <o:OLEObject Type="Embed" ProgID="FoxitReader.Document" ShapeID="ole_rId75" DrawAspect="Content" ObjectID="_1623514575" r:id="rId121"/>
                                </w:object>
                              </w:r>
                            </w:del>
                            <w:ins w:id="1699" w:author="Tom" w:date="2019-04-15T21:01:00Z">
                              <w:r>
                                <w:rPr>
                                  <w:i w:val="0"/>
                                  <w:iCs w:val="0"/>
                                </w:rPr>
                                <w:object w:dxaOrig="8640" w:dyaOrig="8640" w14:anchorId="18DA7B2E">
                                  <v:shape id="_x0000_i1104" type="#_x0000_t75" style="width:2in;height:2in" o:ole="">
                                    <v:imagedata r:id="rId122" o:title=""/>
                                  </v:shape>
                                  <o:OLEObject Type="Embed" ProgID="FoxitReader.Document" ShapeID="_x0000_i1104" DrawAspect="Content" ObjectID="_1623514576" r:id="rId123"/>
                                </w:object>
                              </w:r>
                            </w:ins>
                          </w:p>
                        </w:txbxContent>
                      </wps:txbx>
                      <wps:bodyPr lIns="90000" tIns="45000" rIns="90000" bIns="45000">
                        <a:noAutofit/>
                      </wps:bodyPr>
                    </wps:wsp>
                  </a:graphicData>
                </a:graphic>
              </wp:anchor>
            </w:drawing>
          </mc:Choice>
          <mc:Fallback>
            <w:pict>
              <v:rect w14:anchorId="2EE7D72C" id="_x0000_s1045" style="position:absolute;left:0;text-align:left;margin-left:161.95pt;margin-top:171pt;width:162.4pt;height:171.05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" filled="f" stroked="f">
                <v:textbox inset="2.5mm,1.25mm,2.5mm,1.25mm">
                  <w:txbxContent>
                    <w:p w14:paraId="686EE793" w14:textId="31E8F243" w:rsidR="00E01405" w:rsidRDefault="00E01405">
                      <w:pPr>
                        <w:pStyle w:val="Caption"/>
                      </w:pPr>
                      <w:r>
                        <w:t xml:space="preserve">                        </w:t>
                      </w:r>
                      <w:del w:id="1700" w:author="Tom" w:date="2019-07-01T16:09:00Z">
                        <w:r w:rsidRPr="000F4415" w:rsidDel="000F4415">
                          <w:rPr>
                            <w:i w:val="0"/>
                            <w:rPrChange w:id="1701" w:author="Tom" w:date="2019-07-01T16:09:00Z">
                              <w:rPr/>
                            </w:rPrChange>
                          </w:rPr>
                          <w:delText>(E)</w:delText>
                        </w:r>
                      </w:del>
                      <w:ins w:id="1702" w:author="Tom" w:date="2019-07-01T16:09:00Z">
                        <w:r>
                          <w:rPr>
                            <w:i w:val="0"/>
                          </w:rPr>
                          <w:t>E</w:t>
                        </w:r>
                      </w:ins>
                      <w:r>
                        <w:br/>
                      </w:r>
                      <w:del w:id="1703" w:author="Tom" w:date="2019-04-15T21:00:00Z">
                        <w:r w:rsidDel="00890C15">
                          <w:rPr>
                            <w:i w:val="0"/>
                            <w:iCs w:val="0"/>
                          </w:rPr>
                          <w:object w:dxaOrig="1633" w:dyaOrig="1633" w14:anchorId="3BA3E023">
                            <v:shape id="ole_rId75" o:spid="_x0000_i1102" style="width:2in;height:2in" coordsize="" o:spt="100" adj="0,,0" path="" stroked="f">
                              <v:stroke joinstyle="miter"/>
                              <v:imagedata r:id="rId120" o:title=""/>
                              <v:formulas/>
                              <v:path o:connecttype="segments"/>
                            </v:shape>
                            <o:OLEObject Type="Embed" ProgID="FoxitReader.Document" ShapeID="ole_rId75" DrawAspect="Content" ObjectID="_1623514575" r:id="rId124"/>
                          </w:object>
                        </w:r>
                      </w:del>
                      <w:ins w:id="1704" w:author="Tom" w:date="2019-04-15T21:01:00Z">
                        <w:r>
                          <w:rPr>
                            <w:i w:val="0"/>
                            <w:iCs w:val="0"/>
                          </w:rPr>
                          <w:object w:dxaOrig="8640" w:dyaOrig="8640" w14:anchorId="18DA7B2E">
                            <v:shape id="_x0000_i1104" type="#_x0000_t75" style="width:2in;height:2in" o:ole="">
                              <v:imagedata r:id="rId122" o:title=""/>
                            </v:shape>
                            <o:OLEObject Type="Embed" ProgID="FoxitReader.Document" ShapeID="_x0000_i1104" DrawAspect="Content" ObjectID="_1623514576" r:id="rId125"/>
                          </w:object>
                        </w:r>
                      </w:ins>
                    </w:p>
                  </w:txbxContent>
                </v:textbox>
                <w10:wrap type="square" side="largest"/>
              </v:rect>
            </w:pict>
          </mc:Fallback>
        </mc:AlternateContent>
      </w:r>
      <w:r>
        <w:rPr>
          <w:b/>
          <w:noProof/>
          <w:sz w:val="22"/>
          <w:szCs w:val="22"/>
        </w:rPr>
        <mc:AlternateContent>
          <mc:Choice Requires="wps">
            <w:drawing>
              <wp:anchor distT="0" distB="0" distL="0" distR="0" simplePos="0" relativeHeight="16" behindDoc="0" locked="0" layoutInCell="1" allowOverlap="1" wp14:anchorId="374194CE" wp14:editId="69F66DC3">
                <wp:simplePos x="0" y="0"/>
                <wp:positionH relativeFrom="column">
                  <wp:posOffset>229870</wp:posOffset>
                </wp:positionH>
                <wp:positionV relativeFrom="paragraph">
                  <wp:posOffset>2169795</wp:posOffset>
                </wp:positionV>
                <wp:extent cx="1938655" cy="2172335"/>
                <wp:effectExtent l="0" t="0" r="0" b="0"/>
                <wp:wrapTopAndBottom/>
                <wp:docPr id="35" name="Frame13"/>
                <wp:cNvGraphicFramePr/>
                <a:graphic xmlns:a="http://schemas.openxmlformats.org/drawingml/2006/main">
                  <a:graphicData uri="http://schemas.microsoft.com/office/word/2010/wordprocessingShape">
                    <wps:wsp>
                      <wps:cNvSpPr/>
                      <wps:spPr>
                        <a:xfrm>
                          <a:off x="0" y="0"/>
                          <a:ext cx="1938655"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60C58A27" w14:textId="2B6A716E" w:rsidR="00E01405" w:rsidRDefault="00E01405">
                            <w:pPr>
                              <w:pStyle w:val="Caption"/>
                            </w:pPr>
                            <w:r>
                              <w:t xml:space="preserve">                        </w:t>
                            </w:r>
                            <w:del w:id="1705" w:author="Tom" w:date="2019-07-01T16:09:00Z">
                              <w:r w:rsidRPr="000F4415" w:rsidDel="000F4415">
                                <w:rPr>
                                  <w:i w:val="0"/>
                                  <w:rPrChange w:id="1706" w:author="Tom" w:date="2019-07-01T16:09:00Z">
                                    <w:rPr/>
                                  </w:rPrChange>
                                </w:rPr>
                                <w:delText>(D)</w:delText>
                              </w:r>
                            </w:del>
                            <w:ins w:id="1707" w:author="Tom" w:date="2019-07-01T16:09:00Z">
                              <w:r>
                                <w:rPr>
                                  <w:i w:val="0"/>
                                </w:rPr>
                                <w:t>D</w:t>
                              </w:r>
                            </w:ins>
                            <w:r>
                              <w:br/>
                            </w:r>
                            <w:del w:id="1708" w:author="Tom" w:date="2019-04-15T21:00:00Z">
                              <w:r w:rsidDel="00890C15">
                                <w:rPr>
                                  <w:i w:val="0"/>
                                  <w:iCs w:val="0"/>
                                </w:rPr>
                                <w:object w:dxaOrig="1633" w:dyaOrig="1633" w14:anchorId="10B44CBC">
                                  <v:shape id="ole_rId71" o:spid="_x0000_i1106" style="width:2in;height:2in" coordsize="" o:spt="100" adj="0,,0" path="" stroked="f">
                                    <v:stroke joinstyle="miter"/>
                                    <v:imagedata r:id="rId126" o:title=""/>
                                    <v:formulas/>
                                    <v:path o:connecttype="segments"/>
                                  </v:shape>
                                  <o:OLEObject Type="Embed" ProgID="FoxitReader.Document" ShapeID="ole_rId71" DrawAspect="Content" ObjectID="_1623514577" r:id="rId127"/>
                                </w:object>
                              </w:r>
                            </w:del>
                            <w:ins w:id="1709" w:author="Tom" w:date="2019-04-15T21:00:00Z">
                              <w:r>
                                <w:rPr>
                                  <w:i w:val="0"/>
                                  <w:iCs w:val="0"/>
                                </w:rPr>
                                <w:object w:dxaOrig="8640" w:dyaOrig="8640" w14:anchorId="6FF08489">
                                  <v:shape id="_x0000_i1108" type="#_x0000_t75" style="width:2in;height:2in" o:ole="">
                                    <v:imagedata r:id="rId128" o:title=""/>
                                  </v:shape>
                                  <o:OLEObject Type="Embed" ProgID="FoxitReader.Document" ShapeID="_x0000_i1108" DrawAspect="Content" ObjectID="_1623514578" r:id="rId129"/>
                                </w:object>
                              </w:r>
                            </w:ins>
                          </w:p>
                        </w:txbxContent>
                      </wps:txbx>
                      <wps:bodyPr lIns="90000" tIns="45000" rIns="90000" bIns="45000">
                        <a:noAutofit/>
                      </wps:bodyPr>
                    </wps:wsp>
                  </a:graphicData>
                </a:graphic>
              </wp:anchor>
            </w:drawing>
          </mc:Choice>
          <mc:Fallback>
            <w:pict>
              <v:rect w14:anchorId="374194CE" id="Frame13" o:spid="_x0000_s1046" style="position:absolute;left:0;text-align:left;margin-left:18.1pt;margin-top:170.85pt;width:152.65pt;height:171.0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" filled="f" stroked="f">
                <v:textbox inset="2.5mm,1.25mm,2.5mm,1.25mm">
                  <w:txbxContent>
                    <w:p w14:paraId="60C58A27" w14:textId="2B6A716E" w:rsidR="00E01405" w:rsidRDefault="00E01405">
                      <w:pPr>
                        <w:pStyle w:val="Caption"/>
                      </w:pPr>
                      <w:r>
                        <w:t xml:space="preserve">                        </w:t>
                      </w:r>
                      <w:del w:id="1710" w:author="Tom" w:date="2019-07-01T16:09:00Z">
                        <w:r w:rsidRPr="000F4415" w:rsidDel="000F4415">
                          <w:rPr>
                            <w:i w:val="0"/>
                            <w:rPrChange w:id="1711" w:author="Tom" w:date="2019-07-01T16:09:00Z">
                              <w:rPr/>
                            </w:rPrChange>
                          </w:rPr>
                          <w:delText>(D)</w:delText>
                        </w:r>
                      </w:del>
                      <w:ins w:id="1712" w:author="Tom" w:date="2019-07-01T16:09:00Z">
                        <w:r>
                          <w:rPr>
                            <w:i w:val="0"/>
                          </w:rPr>
                          <w:t>D</w:t>
                        </w:r>
                      </w:ins>
                      <w:r>
                        <w:br/>
                      </w:r>
                      <w:del w:id="1713" w:author="Tom" w:date="2019-04-15T21:00:00Z">
                        <w:r w:rsidDel="00890C15">
                          <w:rPr>
                            <w:i w:val="0"/>
                            <w:iCs w:val="0"/>
                          </w:rPr>
                          <w:object w:dxaOrig="1633" w:dyaOrig="1633" w14:anchorId="10B44CBC">
                            <v:shape id="ole_rId71" o:spid="_x0000_i1106" style="width:2in;height:2in" coordsize="" o:spt="100" adj="0,,0" path="" stroked="f">
                              <v:stroke joinstyle="miter"/>
                              <v:imagedata r:id="rId126" o:title=""/>
                              <v:formulas/>
                              <v:path o:connecttype="segments"/>
                            </v:shape>
                            <o:OLEObject Type="Embed" ProgID="FoxitReader.Document" ShapeID="ole_rId71" DrawAspect="Content" ObjectID="_1623514577" r:id="rId130"/>
                          </w:object>
                        </w:r>
                      </w:del>
                      <w:ins w:id="1714" w:author="Tom" w:date="2019-04-15T21:00:00Z">
                        <w:r>
                          <w:rPr>
                            <w:i w:val="0"/>
                            <w:iCs w:val="0"/>
                          </w:rPr>
                          <w:object w:dxaOrig="8640" w:dyaOrig="8640" w14:anchorId="6FF08489">
                            <v:shape id="_x0000_i1108" type="#_x0000_t75" style="width:2in;height:2in" o:ole="">
                              <v:imagedata r:id="rId128" o:title=""/>
                            </v:shape>
                            <o:OLEObject Type="Embed" ProgID="FoxitReader.Document" ShapeID="_x0000_i1108" DrawAspect="Content" ObjectID="_1623514578" r:id="rId131"/>
                          </w:object>
                        </w:r>
                      </w:ins>
                    </w:p>
                  </w:txbxContent>
                </v:textbox>
                <w10:wrap type="topAndBottom"/>
              </v:rect>
            </w:pict>
          </mc:Fallback>
        </mc:AlternateContent>
      </w:r>
    </w:p>
    <w:p w14:paraId="571A1B7F" w14:textId="77777777" w:rsidR="00FD3325" w:rsidDel="007100EF" w:rsidRDefault="00FD3325">
      <w:pPr>
        <w:pStyle w:val="Body"/>
        <w:spacing w:line="480" w:lineRule="auto"/>
        <w:jc w:val="both"/>
        <w:rPr>
          <w:del w:id="1715" w:author="Tom" w:date="2019-04-15T21:33:00Z"/>
          <w:rFonts w:cs="Times New Roman"/>
          <w:sz w:val="22"/>
          <w:szCs w:val="22"/>
        </w:rPr>
      </w:pPr>
    </w:p>
    <w:p w14:paraId="1F9DC057" w14:textId="77777777" w:rsidR="00FD3325" w:rsidDel="000A44B0" w:rsidRDefault="007100EF">
      <w:pPr>
        <w:pStyle w:val="Body"/>
        <w:spacing w:line="480" w:lineRule="auto"/>
        <w:jc w:val="both"/>
        <w:rPr>
          <w:del w:id="1716" w:author="Tom" w:date="2019-04-15T21:29:00Z"/>
          <w:rFonts w:cs="Times New Roman"/>
        </w:rPr>
      </w:pPr>
      <w:r>
        <w:rPr>
          <w:b/>
          <w:noProof/>
          <w:sz w:val="22"/>
          <w:szCs w:val="22"/>
        </w:rPr>
        <mc:AlternateContent>
          <mc:Choice Requires="wps">
            <w:drawing>
              <wp:anchor distT="0" distB="0" distL="0" distR="0" simplePos="0" relativeHeight="15" behindDoc="0" locked="0" layoutInCell="1" allowOverlap="1" wp14:anchorId="2DDDC442" wp14:editId="2FBED977">
                <wp:simplePos x="0" y="0"/>
                <wp:positionH relativeFrom="column">
                  <wp:posOffset>3778250</wp:posOffset>
                </wp:positionH>
                <wp:positionV relativeFrom="paragraph">
                  <wp:posOffset>1270</wp:posOffset>
                </wp:positionV>
                <wp:extent cx="2515235" cy="2162810"/>
                <wp:effectExtent l="0" t="0" r="0" b="0"/>
                <wp:wrapTopAndBottom/>
                <wp:docPr id="33" name="Frame12"/>
                <wp:cNvGraphicFramePr/>
                <a:graphic xmlns:a="http://schemas.openxmlformats.org/drawingml/2006/main">
                  <a:graphicData uri="http://schemas.microsoft.com/office/word/2010/wordprocessingShape">
                    <wps:wsp>
                      <wps:cNvSpPr/>
                      <wps:spPr>
                        <a:xfrm>
                          <a:off x="0" y="0"/>
                          <a:ext cx="2515235" cy="2162810"/>
                        </a:xfrm>
                        <a:prstGeom prst="rect">
                          <a:avLst/>
                        </a:prstGeom>
                        <a:noFill/>
                        <a:ln>
                          <a:noFill/>
                        </a:ln>
                      </wps:spPr>
                      <wps:style>
                        <a:lnRef idx="0">
                          <a:scrgbClr r="0" g="0" b="0"/>
                        </a:lnRef>
                        <a:fillRef idx="0">
                          <a:scrgbClr r="0" g="0" b="0"/>
                        </a:fillRef>
                        <a:effectRef idx="0">
                          <a:scrgbClr r="0" g="0" b="0"/>
                        </a:effectRef>
                        <a:fontRef idx="minor"/>
                      </wps:style>
                      <wps:txbx>
                        <w:txbxContent>
                          <w:p w14:paraId="03894801" w14:textId="6CCAF87D" w:rsidR="00E01405" w:rsidRDefault="00E01405">
                            <w:pPr>
                              <w:pStyle w:val="Caption"/>
                            </w:pPr>
                            <w:r>
                              <w:t xml:space="preserve">                        </w:t>
                            </w:r>
                            <w:del w:id="1717" w:author="Tom" w:date="2019-07-01T16:09:00Z">
                              <w:r w:rsidRPr="000F4415" w:rsidDel="000F4415">
                                <w:rPr>
                                  <w:i w:val="0"/>
                                  <w:rPrChange w:id="1718" w:author="Tom" w:date="2019-07-01T16:09:00Z">
                                    <w:rPr/>
                                  </w:rPrChange>
                                </w:rPr>
                                <w:delText>(C)</w:delText>
                              </w:r>
                            </w:del>
                            <w:ins w:id="1719" w:author="Tom" w:date="2019-07-01T16:09:00Z">
                              <w:r>
                                <w:rPr>
                                  <w:i w:val="0"/>
                                </w:rPr>
                                <w:t>C</w:t>
                              </w:r>
                            </w:ins>
                            <w:r>
                              <w:br/>
                            </w:r>
                            <w:del w:id="1720" w:author="Tom" w:date="2019-04-15T20:59:00Z">
                              <w:r w:rsidDel="00890C15">
                                <w:rPr>
                                  <w:i w:val="0"/>
                                  <w:iCs w:val="0"/>
                                </w:rPr>
                                <w:object w:dxaOrig="1633" w:dyaOrig="1633" w14:anchorId="79197D78">
                                  <v:shape id="ole_rId67" o:spid="_x0000_i1110" style="width:2in;height:2in" coordsize="" o:spt="100" adj="0,,0" path="" stroked="f">
                                    <v:stroke joinstyle="miter"/>
                                    <v:imagedata r:id="rId132" o:title=""/>
                                    <v:formulas/>
                                    <v:path o:connecttype="segments"/>
                                  </v:shape>
                                  <o:OLEObject Type="Embed" ProgID="FoxitReader.Document" ShapeID="ole_rId67" DrawAspect="Content" ObjectID="_1623514579" r:id="rId133"/>
                                </w:object>
                              </w:r>
                            </w:del>
                            <w:ins w:id="1721" w:author="Tom" w:date="2019-04-15T20:59:00Z">
                              <w:r>
                                <w:rPr>
                                  <w:i w:val="0"/>
                                  <w:iCs w:val="0"/>
                                </w:rPr>
                                <w:object w:dxaOrig="8640" w:dyaOrig="8640" w14:anchorId="61EF4E9E">
                                  <v:shape id="_x0000_i1112" type="#_x0000_t75" style="width:2in;height:2in" o:ole="">
                                    <v:imagedata r:id="rId134" o:title=""/>
                                  </v:shape>
                                  <o:OLEObject Type="Embed" ProgID="FoxitReader.Document" ShapeID="_x0000_i1112" DrawAspect="Content" ObjectID="_1623514580" r:id="rId135"/>
                                </w:object>
                              </w:r>
                            </w:ins>
                          </w:p>
                        </w:txbxContent>
                      </wps:txbx>
                      <wps:bodyPr lIns="90000" tIns="45000" rIns="90000" bIns="45000">
                        <a:noAutofit/>
                      </wps:bodyPr>
                    </wps:wsp>
                  </a:graphicData>
                </a:graphic>
              </wp:anchor>
            </w:drawing>
          </mc:Choice>
          <mc:Fallback>
            <w:pict>
              <v:rect w14:anchorId="2DDDC442" id="Frame12" o:spid="_x0000_s1047" style="position:absolute;left:0;text-align:left;margin-left:297.5pt;margin-top:.1pt;width:198.05pt;height:170.3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" filled="f" stroked="f">
                <v:textbox inset="2.5mm,1.25mm,2.5mm,1.25mm">
                  <w:txbxContent>
                    <w:p w14:paraId="03894801" w14:textId="6CCAF87D" w:rsidR="00E01405" w:rsidRDefault="00E01405">
                      <w:pPr>
                        <w:pStyle w:val="Caption"/>
                      </w:pPr>
                      <w:r>
                        <w:t xml:space="preserve">                        </w:t>
                      </w:r>
                      <w:del w:id="1722" w:author="Tom" w:date="2019-07-01T16:09:00Z">
                        <w:r w:rsidRPr="000F4415" w:rsidDel="000F4415">
                          <w:rPr>
                            <w:i w:val="0"/>
                            <w:rPrChange w:id="1723" w:author="Tom" w:date="2019-07-01T16:09:00Z">
                              <w:rPr/>
                            </w:rPrChange>
                          </w:rPr>
                          <w:delText>(C)</w:delText>
                        </w:r>
                      </w:del>
                      <w:ins w:id="1724" w:author="Tom" w:date="2019-07-01T16:09:00Z">
                        <w:r>
                          <w:rPr>
                            <w:i w:val="0"/>
                          </w:rPr>
                          <w:t>C</w:t>
                        </w:r>
                      </w:ins>
                      <w:r>
                        <w:br/>
                      </w:r>
                      <w:del w:id="1725" w:author="Tom" w:date="2019-04-15T20:59:00Z">
                        <w:r w:rsidDel="00890C15">
                          <w:rPr>
                            <w:i w:val="0"/>
                            <w:iCs w:val="0"/>
                          </w:rPr>
                          <w:object w:dxaOrig="1633" w:dyaOrig="1633" w14:anchorId="79197D78">
                            <v:shape id="ole_rId67" o:spid="_x0000_i1110" style="width:2in;height:2in" coordsize="" o:spt="100" adj="0,,0" path="" stroked="f">
                              <v:stroke joinstyle="miter"/>
                              <v:imagedata r:id="rId132" o:title=""/>
                              <v:formulas/>
                              <v:path o:connecttype="segments"/>
                            </v:shape>
                            <o:OLEObject Type="Embed" ProgID="FoxitReader.Document" ShapeID="ole_rId67" DrawAspect="Content" ObjectID="_1623514579" r:id="rId136"/>
                          </w:object>
                        </w:r>
                      </w:del>
                      <w:ins w:id="1726" w:author="Tom" w:date="2019-04-15T20:59:00Z">
                        <w:r>
                          <w:rPr>
                            <w:i w:val="0"/>
                            <w:iCs w:val="0"/>
                          </w:rPr>
                          <w:object w:dxaOrig="8640" w:dyaOrig="8640" w14:anchorId="61EF4E9E">
                            <v:shape id="_x0000_i1112" type="#_x0000_t75" style="width:2in;height:2in" o:ole="">
                              <v:imagedata r:id="rId134" o:title=""/>
                            </v:shape>
                            <o:OLEObject Type="Embed" ProgID="FoxitReader.Document" ShapeID="_x0000_i1112" DrawAspect="Content" ObjectID="_1623514580" r:id="rId137"/>
                          </w:object>
                        </w:r>
                      </w:ins>
                    </w:p>
                  </w:txbxContent>
                </v:textbox>
                <w10:wrap type="topAndBottom"/>
              </v:rect>
            </w:pict>
          </mc:Fallback>
        </mc:AlternateContent>
      </w:r>
      <w:r>
        <w:rPr>
          <w:b/>
          <w:noProof/>
          <w:sz w:val="22"/>
          <w:szCs w:val="22"/>
        </w:rPr>
        <mc:AlternateContent>
          <mc:Choice Requires="wps">
            <w:drawing>
              <wp:anchor distT="0" distB="0" distL="0" distR="0" simplePos="0" relativeHeight="11" behindDoc="0" locked="0" layoutInCell="1" allowOverlap="1" wp14:anchorId="47A97AA1" wp14:editId="4BD24881">
                <wp:simplePos x="0" y="0"/>
                <wp:positionH relativeFrom="column">
                  <wp:posOffset>1967230</wp:posOffset>
                </wp:positionH>
                <wp:positionV relativeFrom="paragraph">
                  <wp:posOffset>1270</wp:posOffset>
                </wp:positionV>
                <wp:extent cx="2197735" cy="2162810"/>
                <wp:effectExtent l="0" t="0" r="0" b="0"/>
                <wp:wrapTopAndBottom/>
                <wp:docPr id="31" name="Frame11"/>
                <wp:cNvGraphicFramePr/>
                <a:graphic xmlns:a="http://schemas.openxmlformats.org/drawingml/2006/main">
                  <a:graphicData uri="http://schemas.microsoft.com/office/word/2010/wordprocessingShape">
                    <wps:wsp>
                      <wps:cNvSpPr/>
                      <wps:spPr>
                        <a:xfrm>
                          <a:off x="0" y="0"/>
                          <a:ext cx="2197735" cy="2162810"/>
                        </a:xfrm>
                        <a:prstGeom prst="rect">
                          <a:avLst/>
                        </a:prstGeom>
                        <a:noFill/>
                        <a:ln>
                          <a:noFill/>
                        </a:ln>
                      </wps:spPr>
                      <wps:style>
                        <a:lnRef idx="0">
                          <a:scrgbClr r="0" g="0" b="0"/>
                        </a:lnRef>
                        <a:fillRef idx="0">
                          <a:scrgbClr r="0" g="0" b="0"/>
                        </a:fillRef>
                        <a:effectRef idx="0">
                          <a:scrgbClr r="0" g="0" b="0"/>
                        </a:effectRef>
                        <a:fontRef idx="minor"/>
                      </wps:style>
                      <wps:txbx>
                        <w:txbxContent>
                          <w:p w14:paraId="2E5E9988" w14:textId="56AF4E5A" w:rsidR="00E01405" w:rsidRDefault="00E01405">
                            <w:pPr>
                              <w:pStyle w:val="Caption"/>
                            </w:pPr>
                            <w:r>
                              <w:t xml:space="preserve">                        </w:t>
                            </w:r>
                            <w:del w:id="1727" w:author="Tom" w:date="2019-07-01T16:09:00Z">
                              <w:r w:rsidRPr="000F4415" w:rsidDel="000F4415">
                                <w:rPr>
                                  <w:i w:val="0"/>
                                  <w:rPrChange w:id="1728" w:author="Tom" w:date="2019-07-01T16:09:00Z">
                                    <w:rPr/>
                                  </w:rPrChange>
                                </w:rPr>
                                <w:delText>(B)</w:delText>
                              </w:r>
                            </w:del>
                            <w:ins w:id="1729" w:author="Tom" w:date="2019-07-01T16:09:00Z">
                              <w:r>
                                <w:rPr>
                                  <w:i w:val="0"/>
                                </w:rPr>
                                <w:t>B</w:t>
                              </w:r>
                            </w:ins>
                            <w:r>
                              <w:br/>
                            </w:r>
                            <w:del w:id="1730" w:author="Tom" w:date="2019-04-15T20:58:00Z">
                              <w:r w:rsidDel="00890C15">
                                <w:rPr>
                                  <w:i w:val="0"/>
                                  <w:iCs w:val="0"/>
                                </w:rPr>
                                <w:object w:dxaOrig="1633" w:dyaOrig="1633" w14:anchorId="34A7DE23">
                                  <v:shape id="ole_rId63" o:spid="_x0000_i1114" style="width:2in;height:2in" coordsize="" o:spt="100" adj="0,,0" path="" stroked="f">
                                    <v:stroke joinstyle="miter"/>
                                    <v:imagedata r:id="rId138" o:title=""/>
                                    <v:formulas/>
                                    <v:path o:connecttype="segments"/>
                                  </v:shape>
                                  <o:OLEObject Type="Embed" ProgID="FoxitReader.Document" ShapeID="ole_rId63" DrawAspect="Content" ObjectID="_1623514581" r:id="rId139"/>
                                </w:object>
                              </w:r>
                            </w:del>
                            <w:ins w:id="1731" w:author="Tom" w:date="2019-04-15T20:59:00Z">
                              <w:r>
                                <w:rPr>
                                  <w:i w:val="0"/>
                                  <w:iCs w:val="0"/>
                                </w:rPr>
                                <w:object w:dxaOrig="8640" w:dyaOrig="8640" w14:anchorId="2701BD48">
                                  <v:shape id="_x0000_i1116" type="#_x0000_t75" style="width:2in;height:2in" o:ole="">
                                    <v:imagedata r:id="rId140" o:title=""/>
                                  </v:shape>
                                  <o:OLEObject Type="Embed" ProgID="FoxitReader.Document" ShapeID="_x0000_i1116" DrawAspect="Content" ObjectID="_1623514582" r:id="rId141"/>
                                </w:object>
                              </w:r>
                            </w:ins>
                          </w:p>
                        </w:txbxContent>
                      </wps:txbx>
                      <wps:bodyPr lIns="90000" tIns="45000" rIns="90000" bIns="45000">
                        <a:noAutofit/>
                      </wps:bodyPr>
                    </wps:wsp>
                  </a:graphicData>
                </a:graphic>
              </wp:anchor>
            </w:drawing>
          </mc:Choice>
          <mc:Fallback>
            <w:pict>
              <v:rect w14:anchorId="47A97AA1" id="Frame11" o:spid="_x0000_s1048" style="position:absolute;left:0;text-align:left;margin-left:154.9pt;margin-top:.1pt;width:173.05pt;height:170.3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" filled="f" stroked="f">
                <v:textbox inset="2.5mm,1.25mm,2.5mm,1.25mm">
                  <w:txbxContent>
                    <w:p w14:paraId="2E5E9988" w14:textId="56AF4E5A" w:rsidR="00E01405" w:rsidRDefault="00E01405">
                      <w:pPr>
                        <w:pStyle w:val="Caption"/>
                      </w:pPr>
                      <w:r>
                        <w:t xml:space="preserve">                        </w:t>
                      </w:r>
                      <w:del w:id="1732" w:author="Tom" w:date="2019-07-01T16:09:00Z">
                        <w:r w:rsidRPr="000F4415" w:rsidDel="000F4415">
                          <w:rPr>
                            <w:i w:val="0"/>
                            <w:rPrChange w:id="1733" w:author="Tom" w:date="2019-07-01T16:09:00Z">
                              <w:rPr/>
                            </w:rPrChange>
                          </w:rPr>
                          <w:delText>(B)</w:delText>
                        </w:r>
                      </w:del>
                      <w:ins w:id="1734" w:author="Tom" w:date="2019-07-01T16:09:00Z">
                        <w:r>
                          <w:rPr>
                            <w:i w:val="0"/>
                          </w:rPr>
                          <w:t>B</w:t>
                        </w:r>
                      </w:ins>
                      <w:r>
                        <w:br/>
                      </w:r>
                      <w:del w:id="1735" w:author="Tom" w:date="2019-04-15T20:58:00Z">
                        <w:r w:rsidDel="00890C15">
                          <w:rPr>
                            <w:i w:val="0"/>
                            <w:iCs w:val="0"/>
                          </w:rPr>
                          <w:object w:dxaOrig="1633" w:dyaOrig="1633" w14:anchorId="34A7DE23">
                            <v:shape id="ole_rId63" o:spid="_x0000_i1114" style="width:2in;height:2in" coordsize="" o:spt="100" adj="0,,0" path="" stroked="f">
                              <v:stroke joinstyle="miter"/>
                              <v:imagedata r:id="rId138" o:title=""/>
                              <v:formulas/>
                              <v:path o:connecttype="segments"/>
                            </v:shape>
                            <o:OLEObject Type="Embed" ProgID="FoxitReader.Document" ShapeID="ole_rId63" DrawAspect="Content" ObjectID="_1623514581" r:id="rId142"/>
                          </w:object>
                        </w:r>
                      </w:del>
                      <w:ins w:id="1736" w:author="Tom" w:date="2019-04-15T20:59:00Z">
                        <w:r>
                          <w:rPr>
                            <w:i w:val="0"/>
                            <w:iCs w:val="0"/>
                          </w:rPr>
                          <w:object w:dxaOrig="8640" w:dyaOrig="8640" w14:anchorId="2701BD48">
                            <v:shape id="_x0000_i1116" type="#_x0000_t75" style="width:2in;height:2in" o:ole="">
                              <v:imagedata r:id="rId140" o:title=""/>
                            </v:shape>
                            <o:OLEObject Type="Embed" ProgID="FoxitReader.Document" ShapeID="_x0000_i1116" DrawAspect="Content" ObjectID="_1623514582" r:id="rId143"/>
                          </w:object>
                        </w:r>
                      </w:ins>
                    </w:p>
                  </w:txbxContent>
                </v:textbox>
                <w10:wrap type="topAndBottom"/>
              </v:rect>
            </w:pict>
          </mc:Fallback>
        </mc:AlternateContent>
      </w:r>
      <w:r>
        <w:rPr>
          <w:b/>
          <w:noProof/>
          <w:sz w:val="22"/>
          <w:szCs w:val="22"/>
        </w:rPr>
        <mc:AlternateContent>
          <mc:Choice Requires="wps">
            <w:drawing>
              <wp:anchor distT="0" distB="0" distL="0" distR="0" simplePos="0" relativeHeight="2" behindDoc="0" locked="0" layoutInCell="1" allowOverlap="1" wp14:anchorId="5D346AC8" wp14:editId="3EF16667">
                <wp:simplePos x="0" y="0"/>
                <wp:positionH relativeFrom="column">
                  <wp:posOffset>154940</wp:posOffset>
                </wp:positionH>
                <wp:positionV relativeFrom="paragraph">
                  <wp:posOffset>1270</wp:posOffset>
                </wp:positionV>
                <wp:extent cx="2472690" cy="2162810"/>
                <wp:effectExtent l="0" t="0" r="0" b="0"/>
                <wp:wrapTopAndBottom/>
                <wp:docPr id="29" name="Frame10"/>
                <wp:cNvGraphicFramePr/>
                <a:graphic xmlns:a="http://schemas.openxmlformats.org/drawingml/2006/main">
                  <a:graphicData uri="http://schemas.microsoft.com/office/word/2010/wordprocessingShape">
                    <wps:wsp>
                      <wps:cNvSpPr/>
                      <wps:spPr>
                        <a:xfrm>
                          <a:off x="0" y="0"/>
                          <a:ext cx="2472690" cy="2162810"/>
                        </a:xfrm>
                        <a:prstGeom prst="rect">
                          <a:avLst/>
                        </a:prstGeom>
                        <a:noFill/>
                        <a:ln>
                          <a:noFill/>
                        </a:ln>
                      </wps:spPr>
                      <wps:style>
                        <a:lnRef idx="0">
                          <a:scrgbClr r="0" g="0" b="0"/>
                        </a:lnRef>
                        <a:fillRef idx="0">
                          <a:scrgbClr r="0" g="0" b="0"/>
                        </a:fillRef>
                        <a:effectRef idx="0">
                          <a:scrgbClr r="0" g="0" b="0"/>
                        </a:effectRef>
                        <a:fontRef idx="minor"/>
                      </wps:style>
                      <wps:txbx>
                        <w:txbxContent>
                          <w:p w14:paraId="48A4CF66" w14:textId="354F9CB1" w:rsidR="00E01405" w:rsidRDefault="00E01405">
                            <w:pPr>
                              <w:pStyle w:val="Caption"/>
                            </w:pPr>
                            <w:r>
                              <w:t xml:space="preserve">                        </w:t>
                            </w:r>
                            <w:del w:id="1737" w:author="Tom" w:date="2019-07-01T16:09:00Z">
                              <w:r w:rsidRPr="000F4415" w:rsidDel="000F4415">
                                <w:rPr>
                                  <w:i w:val="0"/>
                                  <w:rPrChange w:id="1738" w:author="Tom" w:date="2019-07-01T16:09:00Z">
                                    <w:rPr/>
                                  </w:rPrChange>
                                </w:rPr>
                                <w:delText>(A)</w:delText>
                              </w:r>
                            </w:del>
                            <w:ins w:id="1739" w:author="Tom" w:date="2019-07-01T16:09:00Z">
                              <w:r>
                                <w:rPr>
                                  <w:i w:val="0"/>
                                </w:rPr>
                                <w:t>A</w:t>
                              </w:r>
                            </w:ins>
                            <w:r>
                              <w:br/>
                            </w:r>
                            <w:del w:id="1740" w:author="Tom" w:date="2019-04-15T20:58:00Z">
                              <w:r w:rsidDel="00890C15">
                                <w:rPr>
                                  <w:i w:val="0"/>
                                  <w:iCs w:val="0"/>
                                </w:rPr>
                                <w:object w:dxaOrig="1633" w:dyaOrig="1633" w14:anchorId="08C74176">
                                  <v:shape id="ole_rId59" o:spid="_x0000_i1118" style="width:2in;height:2in" coordsize="" o:spt="100" adj="0,,0" path="" stroked="f">
                                    <v:stroke joinstyle="miter"/>
                                    <v:imagedata r:id="rId144" o:title=""/>
                                    <v:formulas/>
                                    <v:path o:connecttype="segments"/>
                                  </v:shape>
                                  <o:OLEObject Type="Embed" ProgID="FoxitReader.Document" ShapeID="ole_rId59" DrawAspect="Content" ObjectID="_1623514583" r:id="rId145"/>
                                </w:object>
                              </w:r>
                            </w:del>
                            <w:ins w:id="1741" w:author="Tom" w:date="2019-04-15T20:58:00Z">
                              <w:r>
                                <w:rPr>
                                  <w:i w:val="0"/>
                                  <w:iCs w:val="0"/>
                                </w:rPr>
                                <w:object w:dxaOrig="8640" w:dyaOrig="8640" w14:anchorId="5F26F839">
                                  <v:shape id="_x0000_i1120" type="#_x0000_t75" style="width:2in;height:2in" o:ole="">
                                    <v:imagedata r:id="rId146" o:title=""/>
                                  </v:shape>
                                  <o:OLEObject Type="Embed" ProgID="FoxitReader.Document" ShapeID="_x0000_i1120" DrawAspect="Content" ObjectID="_1623514584" r:id="rId147"/>
                                </w:object>
                              </w:r>
                            </w:ins>
                          </w:p>
                        </w:txbxContent>
                      </wps:txbx>
                      <wps:bodyPr lIns="90000" tIns="45000" rIns="90000" bIns="45000">
                        <a:noAutofit/>
                      </wps:bodyPr>
                    </wps:wsp>
                  </a:graphicData>
                </a:graphic>
              </wp:anchor>
            </w:drawing>
          </mc:Choice>
          <mc:Fallback>
            <w:pict>
              <v:rect w14:anchorId="5D346AC8" id="Frame10" o:spid="_x0000_s1049" style="position:absolute;left:0;text-align:left;margin-left:12.2pt;margin-top:.1pt;width:194.7pt;height:170.3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" filled="f" stroked="f">
                <v:textbox inset="2.5mm,1.25mm,2.5mm,1.25mm">
                  <w:txbxContent>
                    <w:p w14:paraId="48A4CF66" w14:textId="354F9CB1" w:rsidR="00E01405" w:rsidRDefault="00E01405">
                      <w:pPr>
                        <w:pStyle w:val="Caption"/>
                      </w:pPr>
                      <w:r>
                        <w:t xml:space="preserve">                        </w:t>
                      </w:r>
                      <w:del w:id="1742" w:author="Tom" w:date="2019-07-01T16:09:00Z">
                        <w:r w:rsidRPr="000F4415" w:rsidDel="000F4415">
                          <w:rPr>
                            <w:i w:val="0"/>
                            <w:rPrChange w:id="1743" w:author="Tom" w:date="2019-07-01T16:09:00Z">
                              <w:rPr/>
                            </w:rPrChange>
                          </w:rPr>
                          <w:delText>(A)</w:delText>
                        </w:r>
                      </w:del>
                      <w:ins w:id="1744" w:author="Tom" w:date="2019-07-01T16:09:00Z">
                        <w:r>
                          <w:rPr>
                            <w:i w:val="0"/>
                          </w:rPr>
                          <w:t>A</w:t>
                        </w:r>
                      </w:ins>
                      <w:r>
                        <w:br/>
                      </w:r>
                      <w:del w:id="1745" w:author="Tom" w:date="2019-04-15T20:58:00Z">
                        <w:r w:rsidDel="00890C15">
                          <w:rPr>
                            <w:i w:val="0"/>
                            <w:iCs w:val="0"/>
                          </w:rPr>
                          <w:object w:dxaOrig="1633" w:dyaOrig="1633" w14:anchorId="08C74176">
                            <v:shape id="ole_rId59" o:spid="_x0000_i1118" style="width:2in;height:2in" coordsize="" o:spt="100" adj="0,,0" path="" stroked="f">
                              <v:stroke joinstyle="miter"/>
                              <v:imagedata r:id="rId144" o:title=""/>
                              <v:formulas/>
                              <v:path o:connecttype="segments"/>
                            </v:shape>
                            <o:OLEObject Type="Embed" ProgID="FoxitReader.Document" ShapeID="ole_rId59" DrawAspect="Content" ObjectID="_1623514583" r:id="rId148"/>
                          </w:object>
                        </w:r>
                      </w:del>
                      <w:ins w:id="1746" w:author="Tom" w:date="2019-04-15T20:58:00Z">
                        <w:r>
                          <w:rPr>
                            <w:i w:val="0"/>
                            <w:iCs w:val="0"/>
                          </w:rPr>
                          <w:object w:dxaOrig="8640" w:dyaOrig="8640" w14:anchorId="5F26F839">
                            <v:shape id="_x0000_i1120" type="#_x0000_t75" style="width:2in;height:2in" o:ole="">
                              <v:imagedata r:id="rId146" o:title=""/>
                            </v:shape>
                            <o:OLEObject Type="Embed" ProgID="FoxitReader.Document" ShapeID="_x0000_i1120" DrawAspect="Content" ObjectID="_1623514584" r:id="rId149"/>
                          </w:object>
                        </w:r>
                      </w:ins>
                    </w:p>
                  </w:txbxContent>
                </v:textbox>
                <w10:wrap type="topAndBottom"/>
              </v:rect>
            </w:pict>
          </mc:Fallback>
        </mc:AlternateContent>
      </w:r>
    </w:p>
    <w:p w14:paraId="01E87DFC" w14:textId="77777777" w:rsidR="00FD3325" w:rsidDel="007100EF" w:rsidRDefault="00FD3325">
      <w:pPr>
        <w:pStyle w:val="Body"/>
        <w:spacing w:line="480" w:lineRule="auto"/>
        <w:jc w:val="both"/>
        <w:rPr>
          <w:del w:id="1747" w:author="Tom" w:date="2019-04-15T21:34:00Z"/>
          <w:rFonts w:cs="Times New Roman"/>
          <w:b/>
          <w:sz w:val="22"/>
          <w:szCs w:val="22"/>
        </w:rPr>
      </w:pPr>
    </w:p>
    <w:p w14:paraId="4F35DEC0" w14:textId="77777777" w:rsidR="00FD3325" w:rsidDel="00890C15" w:rsidRDefault="00FD3325">
      <w:pPr>
        <w:pStyle w:val="Body"/>
        <w:spacing w:line="480" w:lineRule="auto"/>
        <w:jc w:val="both"/>
        <w:rPr>
          <w:del w:id="1748" w:author="Tom" w:date="2019-04-15T21:05:00Z"/>
          <w:rFonts w:cs="Times New Roman"/>
          <w:sz w:val="22"/>
          <w:szCs w:val="22"/>
        </w:rPr>
      </w:pPr>
    </w:p>
    <w:p w14:paraId="60AF3A0D" w14:textId="77777777" w:rsidR="007100EF" w:rsidRDefault="007100EF">
      <w:pPr>
        <w:pStyle w:val="Body"/>
        <w:spacing w:line="480" w:lineRule="auto"/>
        <w:jc w:val="both"/>
        <w:rPr>
          <w:ins w:id="1749" w:author="Tom" w:date="2019-04-15T21:34:00Z"/>
          <w:rFonts w:cs="Times New Roman"/>
          <w:sz w:val="22"/>
          <w:szCs w:val="22"/>
        </w:rPr>
      </w:pPr>
    </w:p>
    <w:p w14:paraId="3D52EE72" w14:textId="31518239" w:rsidR="00C1133F" w:rsidRDefault="00A93B8D">
      <w:pPr>
        <w:pStyle w:val="Body"/>
        <w:spacing w:line="480" w:lineRule="auto"/>
        <w:jc w:val="both"/>
        <w:rPr>
          <w:rFonts w:cs="Times New Roman"/>
          <w:i/>
          <w:sz w:val="22"/>
          <w:szCs w:val="22"/>
        </w:rPr>
      </w:pPr>
      <w:r>
        <w:rPr>
          <w:rFonts w:cs="Times New Roman"/>
          <w:sz w:val="22"/>
          <w:szCs w:val="22"/>
        </w:rPr>
        <w:t>Figure A</w:t>
      </w:r>
      <w:del w:id="1750" w:author="Tom" w:date="2019-04-15T21:24:00Z">
        <w:r w:rsidDel="000A44B0">
          <w:rPr>
            <w:rFonts w:cs="Times New Roman"/>
            <w:sz w:val="22"/>
            <w:szCs w:val="22"/>
          </w:rPr>
          <w:delText>2</w:delText>
        </w:r>
      </w:del>
      <w:ins w:id="1751" w:author="Tom" w:date="2019-04-15T21:24:00Z">
        <w:r w:rsidR="000A44B0">
          <w:rPr>
            <w:rFonts w:cs="Times New Roman"/>
            <w:sz w:val="22"/>
            <w:szCs w:val="22"/>
          </w:rPr>
          <w:t>3</w:t>
        </w:r>
      </w:ins>
      <w:r>
        <w:rPr>
          <w:rFonts w:cs="Times New Roman"/>
          <w:sz w:val="22"/>
          <w:szCs w:val="22"/>
        </w:rPr>
        <w:t xml:space="preserve">: </w:t>
      </w:r>
      <w:r w:rsidRPr="00E01405">
        <w:rPr>
          <w:rFonts w:cs="Times New Roman"/>
          <w:sz w:val="22"/>
          <w:szCs w:val="22"/>
          <w:rPrChange w:id="1752" w:author="Tom" w:date="2019-07-01T19:14:00Z">
            <w:rPr>
              <w:rFonts w:cs="Times New Roman"/>
              <w:i/>
              <w:sz w:val="22"/>
              <w:szCs w:val="22"/>
            </w:rPr>
          </w:rPrChange>
        </w:rPr>
        <w:t>(A)</w:t>
      </w:r>
      <w:r>
        <w:rPr>
          <w:rFonts w:cs="Times New Roman"/>
          <w:sz w:val="22"/>
          <w:szCs w:val="22"/>
        </w:rPr>
        <w:t xml:space="preserve"> For different growth rates of symbionts with parameters </w:t>
      </w:r>
      <w:r>
        <w:rPr>
          <w:rFonts w:cs="Times New Roman"/>
          <w:i/>
          <w:sz w:val="22"/>
          <w:szCs w:val="22"/>
        </w:rPr>
        <w:t>K</w:t>
      </w:r>
      <w:r>
        <w:rPr>
          <w:rFonts w:cs="Times New Roman"/>
          <w:i/>
          <w:sz w:val="22"/>
          <w:szCs w:val="22"/>
          <w:vertAlign w:val="subscript"/>
        </w:rPr>
        <w:t xml:space="preserve">M </w:t>
      </w:r>
      <w:r>
        <w:rPr>
          <w:rFonts w:cs="Times New Roman"/>
          <w:i/>
          <w:sz w:val="22"/>
          <w:szCs w:val="22"/>
        </w:rPr>
        <w:t>=10.0, K</w:t>
      </w:r>
      <w:r>
        <w:rPr>
          <w:rFonts w:cs="Times New Roman"/>
          <w:i/>
          <w:sz w:val="22"/>
          <w:szCs w:val="22"/>
          <w:vertAlign w:val="subscript"/>
        </w:rPr>
        <w:t xml:space="preserve">N </w:t>
      </w:r>
      <w:r>
        <w:rPr>
          <w:rFonts w:cs="Times New Roman"/>
          <w:i/>
          <w:sz w:val="22"/>
          <w:szCs w:val="22"/>
        </w:rPr>
        <w:t xml:space="preserve">= 6.0, f = 0.7,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5</w:t>
      </w:r>
      <w:r>
        <w:rPr>
          <w:rFonts w:cs="Times New Roman"/>
          <w:sz w:val="22"/>
          <w:szCs w:val="22"/>
        </w:rPr>
        <w:t xml:space="preserve">: Zero net growth isoclines (ZNGI) for both symbionts </w:t>
      </w:r>
      <w:r>
        <w:rPr>
          <w:rFonts w:cs="Times New Roman"/>
          <w:sz w:val="22"/>
          <w:szCs w:val="22"/>
        </w:rPr>
        <w:lastRenderedPageBreak/>
        <w:t xml:space="preserve">intersect at positive resource carbon’s phase space. Though non-mutualist has higher growth rate (as </w:t>
      </w:r>
      <w:r>
        <w:rPr>
          <w:rFonts w:cs="Times New Roman"/>
          <w:i/>
          <w:sz w:val="22"/>
          <w:szCs w:val="22"/>
        </w:rPr>
        <w:t>K</w:t>
      </w:r>
      <w:r>
        <w:rPr>
          <w:rFonts w:cs="Times New Roman"/>
          <w:i/>
          <w:sz w:val="22"/>
          <w:szCs w:val="22"/>
          <w:vertAlign w:val="subscript"/>
        </w:rPr>
        <w:t>N</w:t>
      </w:r>
      <w:r>
        <w:rPr>
          <w:rFonts w:cs="Times New Roman"/>
          <w:i/>
          <w:sz w:val="22"/>
          <w:szCs w:val="22"/>
        </w:rPr>
        <w:t xml:space="preserve"> &lt; K</w:t>
      </w:r>
      <w:r>
        <w:rPr>
          <w:rFonts w:cs="Times New Roman"/>
          <w:i/>
          <w:sz w:val="22"/>
          <w:szCs w:val="22"/>
          <w:vertAlign w:val="subscript"/>
        </w:rPr>
        <w:t>M</w:t>
      </w:r>
      <w:r>
        <w:rPr>
          <w:rFonts w:cs="Times New Roman"/>
          <w:sz w:val="22"/>
          <w:szCs w:val="22"/>
        </w:rPr>
        <w:t xml:space="preserve">), increased fidelity with minimum fidelity </w:t>
      </w:r>
      <w:r>
        <w:rPr>
          <w:rFonts w:cs="Times New Roman"/>
          <w:i/>
          <w:sz w:val="22"/>
          <w:szCs w:val="22"/>
        </w:rPr>
        <w:t>f</w:t>
      </w:r>
      <w:r>
        <w:rPr>
          <w:rFonts w:cs="Times New Roman"/>
          <w:i/>
          <w:sz w:val="22"/>
          <w:szCs w:val="22"/>
          <w:vertAlign w:val="subscript"/>
        </w:rPr>
        <w:t>min</w:t>
      </w:r>
      <w:r>
        <w:rPr>
          <w:rFonts w:cs="Times New Roman"/>
          <w:sz w:val="22"/>
          <w:szCs w:val="22"/>
        </w:rPr>
        <w:t xml:space="preserve"> </w:t>
      </w:r>
      <w:r>
        <w:rPr>
          <w:rFonts w:cs="Times New Roman"/>
          <w:i/>
          <w:sz w:val="22"/>
          <w:szCs w:val="22"/>
        </w:rPr>
        <w:t>= 0.56</w:t>
      </w:r>
      <w:r>
        <w:rPr>
          <w:rFonts w:cs="Times New Roman"/>
          <w:sz w:val="22"/>
          <w:szCs w:val="22"/>
        </w:rPr>
        <w:t xml:space="preserve"> (compare with the </w:t>
      </w:r>
      <w:r>
        <w:rPr>
          <w:rFonts w:cs="Times New Roman"/>
          <w:i/>
          <w:sz w:val="22"/>
          <w:szCs w:val="22"/>
        </w:rPr>
        <w:t>f</w:t>
      </w:r>
      <w:r>
        <w:rPr>
          <w:rFonts w:cs="Times New Roman"/>
          <w:i/>
          <w:sz w:val="22"/>
          <w:szCs w:val="22"/>
          <w:vertAlign w:val="subscript"/>
        </w:rPr>
        <w:t>min</w:t>
      </w:r>
      <w:r>
        <w:rPr>
          <w:rFonts w:cs="Times New Roman"/>
          <w:sz w:val="22"/>
          <w:szCs w:val="22"/>
        </w:rPr>
        <w:t xml:space="preserve"> </w:t>
      </w:r>
      <w:r>
        <w:rPr>
          <w:rFonts w:cs="Times New Roman"/>
          <w:i/>
          <w:sz w:val="22"/>
          <w:szCs w:val="22"/>
        </w:rPr>
        <w:t>= 0.26</w:t>
      </w:r>
      <w:r>
        <w:rPr>
          <w:rFonts w:cs="Times New Roman"/>
          <w:sz w:val="22"/>
          <w:szCs w:val="22"/>
        </w:rPr>
        <w:t xml:space="preserve"> of Fig. 2) added an advantage to the mutualist-abundance enabling it to co-exist with non-mutualist. Trajectory in the resource carbons’ phase space initiated at (0.5, 0.5) reached to two different equilibrium values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sidRPr="00E01405">
        <w:rPr>
          <w:rFonts w:cs="Times New Roman"/>
          <w:sz w:val="22"/>
          <w:szCs w:val="22"/>
          <w:rPrChange w:id="1753" w:author="Tom" w:date="2019-07-01T19:15:00Z">
            <w:rPr>
              <w:rFonts w:cs="Times New Roman"/>
              <w:i/>
              <w:sz w:val="22"/>
              <w:szCs w:val="22"/>
            </w:rPr>
          </w:rPrChange>
        </w:rPr>
        <w:t>(B)</w:t>
      </w:r>
      <w:r>
        <w:rPr>
          <w:rFonts w:cs="Times New Roman"/>
          <w:sz w:val="22"/>
          <w:szCs w:val="22"/>
        </w:rPr>
        <w:t xml:space="preserve">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sidRPr="00E01405">
        <w:rPr>
          <w:rFonts w:cs="Times New Roman"/>
          <w:sz w:val="22"/>
          <w:szCs w:val="22"/>
          <w:rPrChange w:id="1754" w:author="Tom" w:date="2019-07-01T19:15:00Z">
            <w:rPr>
              <w:rFonts w:cs="Times New Roman"/>
              <w:i/>
              <w:sz w:val="22"/>
              <w:szCs w:val="22"/>
            </w:rPr>
          </w:rPrChange>
        </w:rPr>
        <w:t>(C)</w:t>
      </w:r>
      <w:r>
        <w:rPr>
          <w:rFonts w:cs="Times New Roman"/>
          <w:sz w:val="22"/>
          <w:szCs w:val="22"/>
        </w:rPr>
        <w:t xml:space="preserve">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sidRPr="00E01405">
        <w:rPr>
          <w:rFonts w:cs="Times New Roman"/>
          <w:sz w:val="22"/>
          <w:szCs w:val="22"/>
          <w:rPrChange w:id="1755" w:author="Tom" w:date="2019-07-01T19:15:00Z">
            <w:rPr>
              <w:rFonts w:cs="Times New Roman"/>
              <w:i/>
              <w:sz w:val="22"/>
              <w:szCs w:val="22"/>
            </w:rPr>
          </w:rPrChange>
        </w:rPr>
        <w:t>(D - F)</w:t>
      </w:r>
      <w:r>
        <w:rPr>
          <w:rFonts w:cs="Times New Roman"/>
          <w:sz w:val="22"/>
          <w:szCs w:val="22"/>
        </w:rPr>
        <w:t xml:space="preserve"> similar as described for </w:t>
      </w:r>
      <w:ins w:id="1756" w:author="Tom" w:date="2019-04-16T14:40:00Z">
        <w:r w:rsidR="00E1567F">
          <w:rPr>
            <w:rFonts w:cs="Times New Roman"/>
            <w:sz w:val="22"/>
            <w:szCs w:val="22"/>
          </w:rPr>
          <w:t>Fig</w:t>
        </w:r>
      </w:ins>
      <w:ins w:id="1757" w:author="Tom" w:date="2019-07-01T19:15:00Z">
        <w:r w:rsidR="00E01405">
          <w:rPr>
            <w:rFonts w:cs="Times New Roman"/>
            <w:sz w:val="22"/>
            <w:szCs w:val="22"/>
          </w:rPr>
          <w:t>ure</w:t>
        </w:r>
      </w:ins>
      <w:ins w:id="1758" w:author="Tom" w:date="2019-04-16T14:40:00Z">
        <w:r w:rsidR="00E1567F">
          <w:rPr>
            <w:rFonts w:cs="Times New Roman"/>
            <w:sz w:val="22"/>
            <w:szCs w:val="22"/>
          </w:rPr>
          <w:t xml:space="preserve"> 2</w:t>
        </w:r>
      </w:ins>
      <w:r w:rsidRPr="0038051A">
        <w:rPr>
          <w:rFonts w:cs="Times New Roman"/>
          <w:sz w:val="22"/>
          <w:szCs w:val="22"/>
        </w:rPr>
        <w:t>(</w:t>
      </w:r>
      <w:r w:rsidRPr="00E01405">
        <w:rPr>
          <w:rFonts w:cs="Times New Roman"/>
          <w:sz w:val="22"/>
          <w:szCs w:val="22"/>
          <w:rPrChange w:id="1759" w:author="Tom" w:date="2019-07-01T19:15:00Z">
            <w:rPr>
              <w:rFonts w:cs="Times New Roman"/>
              <w:i/>
              <w:sz w:val="22"/>
              <w:szCs w:val="22"/>
            </w:rPr>
          </w:rPrChange>
        </w:rPr>
        <w:t>G - I</w:t>
      </w:r>
      <w:r w:rsidRPr="0038051A">
        <w:rPr>
          <w:rFonts w:cs="Times New Roman"/>
          <w:sz w:val="22"/>
          <w:szCs w:val="22"/>
        </w:rPr>
        <w:t>)</w:t>
      </w:r>
      <w:r>
        <w:rPr>
          <w:rFonts w:cs="Times New Roman"/>
          <w:sz w:val="22"/>
          <w:szCs w:val="22"/>
        </w:rPr>
        <w:t xml:space="preserve"> but with default values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xml:space="preserve">= 5, f = 0.7, </w:t>
      </w:r>
      <w:r>
        <w:rPr>
          <w:i/>
          <w:iCs/>
          <w:sz w:val="22"/>
          <w:szCs w:val="22"/>
        </w:rPr>
        <w:t>P</w:t>
      </w:r>
      <w:r>
        <w:rPr>
          <w:i/>
          <w:iCs/>
          <w:sz w:val="22"/>
          <w:szCs w:val="22"/>
          <w:vertAlign w:val="subscript"/>
        </w:rPr>
        <w:t xml:space="preserve">s </w:t>
      </w:r>
      <w:r>
        <w:rPr>
          <w:i/>
          <w:iCs/>
          <w:sz w:val="22"/>
          <w:szCs w:val="22"/>
        </w:rPr>
        <w:t>= 0.3</w:t>
      </w:r>
      <w:r>
        <w:rPr>
          <w:rFonts w:cs="Times New Roman"/>
          <w:i/>
          <w:sz w:val="22"/>
          <w:szCs w:val="22"/>
        </w:rPr>
        <w:t xml:space="preserve">. </w:t>
      </w:r>
      <w:ins w:id="1760" w:author="Tom" w:date="2019-04-16T14:42:00Z">
        <w:r w:rsidR="00E1567F" w:rsidRPr="00E01405">
          <w:rPr>
            <w:rFonts w:cs="Times New Roman"/>
            <w:sz w:val="22"/>
            <w:szCs w:val="22"/>
            <w:rPrChange w:id="1761" w:author="Tom" w:date="2019-07-01T19:15:00Z">
              <w:rPr>
                <w:rFonts w:cs="Times New Roman"/>
                <w:i/>
                <w:sz w:val="22"/>
                <w:szCs w:val="22"/>
              </w:rPr>
            </w:rPrChange>
          </w:rPr>
          <w:t>(</w:t>
        </w:r>
      </w:ins>
      <w:ins w:id="1762" w:author="Tom" w:date="2019-04-17T16:21:00Z">
        <w:r w:rsidR="00C22FF7" w:rsidRPr="00E01405">
          <w:rPr>
            <w:rFonts w:cs="Times New Roman"/>
            <w:sz w:val="22"/>
            <w:szCs w:val="22"/>
            <w:rPrChange w:id="1763" w:author="Tom" w:date="2019-07-01T19:15:00Z">
              <w:rPr>
                <w:rFonts w:cs="Times New Roman"/>
                <w:i/>
                <w:sz w:val="22"/>
                <w:szCs w:val="22"/>
              </w:rPr>
            </w:rPrChange>
          </w:rPr>
          <w:t>G - H</w:t>
        </w:r>
      </w:ins>
      <w:ins w:id="1764" w:author="Tom" w:date="2019-04-16T14:42:00Z">
        <w:r w:rsidR="00E1567F" w:rsidRPr="00E01405">
          <w:rPr>
            <w:rFonts w:cs="Times New Roman"/>
            <w:sz w:val="22"/>
            <w:szCs w:val="22"/>
            <w:rPrChange w:id="1765" w:author="Tom" w:date="2019-07-01T19:15:00Z">
              <w:rPr>
                <w:rFonts w:cs="Times New Roman"/>
                <w:i/>
                <w:sz w:val="22"/>
                <w:szCs w:val="22"/>
              </w:rPr>
            </w:rPrChange>
          </w:rPr>
          <w:t>)</w:t>
        </w:r>
        <w:r w:rsidR="00E1567F">
          <w:rPr>
            <w:rFonts w:cs="Times New Roman"/>
            <w:i/>
            <w:sz w:val="22"/>
            <w:szCs w:val="22"/>
          </w:rPr>
          <w:t xml:space="preserve"> </w:t>
        </w:r>
        <w:r w:rsidR="00E1567F" w:rsidRPr="00E1567F">
          <w:rPr>
            <w:rFonts w:cs="Times New Roman"/>
            <w:sz w:val="22"/>
            <w:szCs w:val="22"/>
            <w:rPrChange w:id="1766" w:author="Tom" w:date="2019-04-16T14:43:00Z">
              <w:rPr>
                <w:rFonts w:cs="Times New Roman"/>
                <w:i/>
                <w:sz w:val="22"/>
                <w:szCs w:val="22"/>
              </w:rPr>
            </w:rPrChange>
          </w:rPr>
          <w:t>maximum eigenvalue</w:t>
        </w:r>
      </w:ins>
      <w:ins w:id="1767" w:author="Tom" w:date="2019-04-16T14:43:00Z">
        <w:r w:rsidR="00E1567F">
          <w:rPr>
            <w:rFonts w:cs="Times New Roman"/>
            <w:sz w:val="22"/>
            <w:szCs w:val="22"/>
          </w:rPr>
          <w:t xml:space="preserve"> remained always negative (indicating the equilibrium was always stable for co-existence of both symbionts)</w:t>
        </w:r>
      </w:ins>
      <w:ins w:id="1768" w:author="Tom" w:date="2019-04-16T14:44:00Z">
        <w:r w:rsidR="00E1567F">
          <w:rPr>
            <w:rFonts w:cs="Times New Roman"/>
            <w:sz w:val="22"/>
            <w:szCs w:val="22"/>
          </w:rPr>
          <w:t xml:space="preserve"> for whole range of soil phosphorous </w:t>
        </w:r>
      </w:ins>
      <w:ins w:id="1769" w:author="Tom" w:date="2019-04-16T14:45:00Z">
        <w:r w:rsidR="00E1567F">
          <w:rPr>
            <w:rFonts w:cs="Times New Roman"/>
            <w:sz w:val="22"/>
            <w:szCs w:val="22"/>
          </w:rPr>
          <w:t>(</w:t>
        </w:r>
        <w:r w:rsidR="00E1567F" w:rsidRPr="00E1567F">
          <w:rPr>
            <w:rFonts w:cs="Times New Roman"/>
            <w:i/>
            <w:sz w:val="22"/>
            <w:szCs w:val="22"/>
            <w:rPrChange w:id="1770" w:author="Tom" w:date="2019-04-16T14:45:00Z">
              <w:rPr>
                <w:rFonts w:cs="Times New Roman"/>
                <w:sz w:val="22"/>
                <w:szCs w:val="22"/>
              </w:rPr>
            </w:rPrChange>
          </w:rPr>
          <w:t>P</w:t>
        </w:r>
        <w:r w:rsidR="00E1567F" w:rsidRPr="00E1567F">
          <w:rPr>
            <w:rFonts w:cs="Times New Roman"/>
            <w:i/>
            <w:sz w:val="22"/>
            <w:szCs w:val="22"/>
            <w:vertAlign w:val="subscript"/>
            <w:rPrChange w:id="1771" w:author="Tom" w:date="2019-04-16T14:45:00Z">
              <w:rPr>
                <w:rFonts w:cs="Times New Roman"/>
                <w:sz w:val="22"/>
                <w:szCs w:val="22"/>
              </w:rPr>
            </w:rPrChange>
          </w:rPr>
          <w:t>s</w:t>
        </w:r>
        <w:r w:rsidR="00E1567F">
          <w:rPr>
            <w:rFonts w:cs="Times New Roman"/>
            <w:sz w:val="22"/>
            <w:szCs w:val="22"/>
          </w:rPr>
          <w:t xml:space="preserve">) </w:t>
        </w:r>
      </w:ins>
      <w:ins w:id="1772" w:author="Tom" w:date="2019-04-16T14:44:00Z">
        <w:r w:rsidR="00E1567F">
          <w:rPr>
            <w:rFonts w:cs="Times New Roman"/>
            <w:sz w:val="22"/>
            <w:szCs w:val="22"/>
          </w:rPr>
          <w:t>and fidelity</w:t>
        </w:r>
      </w:ins>
      <w:ins w:id="1773" w:author="Tom" w:date="2019-04-16T14:45:00Z">
        <w:r w:rsidR="00E1567F">
          <w:rPr>
            <w:rFonts w:cs="Times New Roman"/>
            <w:sz w:val="22"/>
            <w:szCs w:val="22"/>
          </w:rPr>
          <w:t xml:space="preserve"> (</w:t>
        </w:r>
        <w:r w:rsidR="00E1567F" w:rsidRPr="00E1567F">
          <w:rPr>
            <w:rFonts w:cs="Times New Roman"/>
            <w:i/>
            <w:sz w:val="22"/>
            <w:szCs w:val="22"/>
            <w:rPrChange w:id="1774" w:author="Tom" w:date="2019-04-16T14:45:00Z">
              <w:rPr>
                <w:rFonts w:cs="Times New Roman"/>
                <w:sz w:val="22"/>
                <w:szCs w:val="22"/>
              </w:rPr>
            </w:rPrChange>
          </w:rPr>
          <w:t>f</w:t>
        </w:r>
        <w:r w:rsidR="00E1567F">
          <w:rPr>
            <w:rFonts w:cs="Times New Roman"/>
            <w:sz w:val="22"/>
            <w:szCs w:val="22"/>
          </w:rPr>
          <w:t>)</w:t>
        </w:r>
      </w:ins>
      <w:ins w:id="1775" w:author="Tom" w:date="2019-04-16T14:44:00Z">
        <w:r w:rsidR="00E1567F">
          <w:rPr>
            <w:rFonts w:cs="Times New Roman"/>
            <w:sz w:val="22"/>
            <w:szCs w:val="22"/>
          </w:rPr>
          <w:t>.</w:t>
        </w:r>
      </w:ins>
    </w:p>
    <w:p w14:paraId="59F54CC1" w14:textId="77777777" w:rsidR="00264F01" w:rsidRDefault="00264F01">
      <w:pPr>
        <w:pStyle w:val="Body"/>
        <w:spacing w:line="480" w:lineRule="auto"/>
        <w:jc w:val="both"/>
        <w:rPr>
          <w:moveTo w:id="1776" w:author="Tom" w:date="2019-04-17T16:41:00Z"/>
          <w:rFonts w:cs="Times New Roman"/>
        </w:rPr>
      </w:pPr>
      <w:moveToRangeStart w:id="1777" w:author="Tom" w:date="2019-04-17T16:41:00Z" w:name="move6411723"/>
      <w:moveTo w:id="1778" w:author="Tom" w:date="2019-04-17T16:41:00Z">
        <w:r>
          <w:rPr>
            <w:rFonts w:cs="Times New Roman"/>
            <w:sz w:val="22"/>
            <w:szCs w:val="22"/>
          </w:rPr>
          <w:t xml:space="preserve">                                                                                                                                                                  </w:t>
        </w:r>
      </w:moveTo>
    </w:p>
    <w:p w14:paraId="328E7F66" w14:textId="77777777" w:rsidR="00264F01" w:rsidDel="00264F01" w:rsidRDefault="00264F01">
      <w:pPr>
        <w:pStyle w:val="Body"/>
        <w:spacing w:line="480" w:lineRule="auto"/>
        <w:jc w:val="both"/>
        <w:rPr>
          <w:del w:id="1779" w:author="Tom" w:date="2019-04-17T16:41:00Z"/>
          <w:moveTo w:id="1780" w:author="Tom" w:date="2019-04-17T16:41:00Z"/>
          <w:rFonts w:cs="Times New Roman"/>
          <w:sz w:val="22"/>
          <w:szCs w:val="22"/>
        </w:rPr>
      </w:pPr>
    </w:p>
    <w:p w14:paraId="1FBA4C7D" w14:textId="70EA8429" w:rsidR="00264F01" w:rsidDel="00B11E94" w:rsidRDefault="00264F01">
      <w:pPr>
        <w:pStyle w:val="Body"/>
        <w:spacing w:line="480" w:lineRule="auto"/>
        <w:jc w:val="both"/>
        <w:rPr>
          <w:del w:id="1781" w:author="Tom" w:date="2019-06-28T22:56:00Z"/>
          <w:moveTo w:id="1782" w:author="Tom" w:date="2019-04-17T16:41:00Z"/>
          <w:rFonts w:cs="Times New Roman"/>
          <w:b/>
          <w:sz w:val="22"/>
          <w:szCs w:val="22"/>
        </w:rPr>
      </w:pPr>
    </w:p>
    <w:p w14:paraId="4915287B" w14:textId="53F356EC" w:rsidR="00264F01" w:rsidDel="00B11E94" w:rsidRDefault="00264F01">
      <w:pPr>
        <w:pStyle w:val="Body"/>
        <w:spacing w:line="480" w:lineRule="auto"/>
        <w:jc w:val="both"/>
        <w:rPr>
          <w:del w:id="1783" w:author="Tom" w:date="2019-06-28T22:56:00Z"/>
          <w:moveTo w:id="1784" w:author="Tom" w:date="2019-04-17T16:41:00Z"/>
          <w:rFonts w:cs="Times New Roman"/>
        </w:rPr>
      </w:pPr>
      <w:moveTo w:id="1785" w:author="Tom" w:date="2019-04-17T16:41:00Z">
        <w:del w:id="1786" w:author="Tom" w:date="2019-06-28T22:56:00Z">
          <w:r w:rsidDel="00B11E94">
            <w:rPr>
              <w:rFonts w:cs="Times New Roman"/>
              <w:b/>
              <w:sz w:val="22"/>
              <w:szCs w:val="22"/>
            </w:rPr>
            <w:delText>Acknowledgements</w:delText>
          </w:r>
        </w:del>
      </w:moveTo>
    </w:p>
    <w:moveToRangeEnd w:id="1777"/>
    <w:p w14:paraId="756612EA" w14:textId="77777777" w:rsidR="00264F01" w:rsidRDefault="00264F01">
      <w:pPr>
        <w:pStyle w:val="Body"/>
        <w:spacing w:line="480" w:lineRule="auto"/>
        <w:jc w:val="both"/>
        <w:rPr>
          <w:ins w:id="1787" w:author="Tom" w:date="2019-04-17T11:49:00Z"/>
          <w:rFonts w:cs="Times New Roman"/>
          <w:i/>
          <w:sz w:val="22"/>
          <w:szCs w:val="22"/>
        </w:rPr>
      </w:pPr>
    </w:p>
    <w:p w14:paraId="67F08A20" w14:textId="77777777" w:rsidR="00BB5C1C" w:rsidRPr="00F45E0D" w:rsidRDefault="00BB5C1C" w:rsidP="0038051A">
      <w:pPr>
        <w:pStyle w:val="Body"/>
        <w:spacing w:line="480" w:lineRule="auto"/>
        <w:jc w:val="both"/>
        <w:rPr>
          <w:moveTo w:id="1788" w:author="Tom" w:date="2019-04-17T11:49:00Z"/>
          <w:rFonts w:cs="Times New Roman"/>
          <w:sz w:val="22"/>
          <w:szCs w:val="22"/>
          <w:rPrChange w:id="1789" w:author="Tom" w:date="2019-07-01T19:23:00Z">
            <w:rPr>
              <w:moveTo w:id="1790" w:author="Tom" w:date="2019-04-17T11:49:00Z"/>
              <w:rFonts w:cs="Times New Roman"/>
            </w:rPr>
          </w:rPrChange>
        </w:rPr>
      </w:pPr>
      <w:moveToRangeStart w:id="1791" w:author="Tom" w:date="2019-04-17T11:49:00Z" w:name="move6394189"/>
      <w:moveTo w:id="1792" w:author="Tom" w:date="2019-04-17T11:49:00Z">
        <w:r w:rsidRPr="0038051A">
          <w:rPr>
            <w:rFonts w:cs="Times New Roman"/>
            <w:b/>
            <w:sz w:val="22"/>
            <w:szCs w:val="22"/>
          </w:rPr>
          <w:t>Literature Cited</w:t>
        </w:r>
      </w:moveTo>
    </w:p>
    <w:moveToRangeEnd w:id="1791"/>
    <w:p w14:paraId="11EFD5DA" w14:textId="77777777" w:rsidR="00BB5C1C" w:rsidRPr="0038051A" w:rsidDel="00BB5C1C" w:rsidRDefault="00BB5C1C" w:rsidP="0038051A">
      <w:pPr>
        <w:pStyle w:val="Body"/>
        <w:spacing w:line="480" w:lineRule="auto"/>
        <w:jc w:val="both"/>
        <w:rPr>
          <w:del w:id="1793" w:author="Tom" w:date="2019-04-17T11:49:00Z"/>
          <w:rFonts w:cs="Times New Roman"/>
          <w:i/>
          <w:sz w:val="22"/>
          <w:szCs w:val="22"/>
        </w:rPr>
      </w:pPr>
    </w:p>
    <w:p w14:paraId="392A67EB" w14:textId="77777777" w:rsidR="0038051A" w:rsidRPr="0038051A" w:rsidRDefault="00C1133F" w:rsidP="0038051A">
      <w:pPr>
        <w:pStyle w:val="EndNoteBibliography"/>
        <w:ind w:left="720" w:hanging="720"/>
      </w:pPr>
      <w:r w:rsidRPr="00F45E0D">
        <w:rPr>
          <w:sz w:val="22"/>
          <w:szCs w:val="22"/>
          <w:rPrChange w:id="1794" w:author="Tom" w:date="2019-07-01T19:23:00Z">
            <w:rPr/>
          </w:rPrChange>
        </w:rPr>
        <w:fldChar w:fldCharType="begin"/>
      </w:r>
      <w:r w:rsidRPr="00F45E0D">
        <w:rPr>
          <w:sz w:val="22"/>
          <w:szCs w:val="22"/>
          <w:rPrChange w:id="1795" w:author="Tom" w:date="2019-07-01T19:23:00Z">
            <w:rPr/>
          </w:rPrChange>
        </w:rPr>
        <w:instrText xml:space="preserve"> ADDIN EN.REFLIST </w:instrText>
      </w:r>
      <w:r w:rsidRPr="00F45E0D">
        <w:rPr>
          <w:sz w:val="22"/>
          <w:szCs w:val="22"/>
          <w:rPrChange w:id="1796" w:author="Tom" w:date="2019-07-01T19:23:00Z">
            <w:rPr>
              <w:rFonts w:cs="Arial Unicode MS"/>
              <w:noProof w:val="0"/>
              <w:color w:val="000000"/>
              <w:u w:color="000000"/>
            </w:rPr>
          </w:rPrChange>
        </w:rPr>
        <w:fldChar w:fldCharType="separate"/>
      </w:r>
      <w:r w:rsidR="0038051A" w:rsidRPr="0038051A">
        <w:t>Bever, J. D. 2002. Negative feedback within a mutualism: host–specific growth of mycorrhizal fungi reduces plant benefit. Proceedings of the Royal Society of London. Series B: Biological Sciences 269:2595-2601.</w:t>
      </w:r>
    </w:p>
    <w:p w14:paraId="74922916" w14:textId="77777777" w:rsidR="0038051A" w:rsidRPr="0038051A" w:rsidRDefault="0038051A" w:rsidP="0038051A">
      <w:pPr>
        <w:pStyle w:val="EndNoteBibliography"/>
        <w:ind w:left="720" w:hanging="720"/>
      </w:pPr>
      <w:r w:rsidRPr="0038051A">
        <w:t>Bever, J. D. 2015. Preferential allocation, physio-evolutionary feedbacks, and the stability and environmental patterns of mutualism between plants and their root symbionts. New Phytologist 205:1503-1514.</w:t>
      </w:r>
    </w:p>
    <w:p w14:paraId="25264927" w14:textId="77777777" w:rsidR="0038051A" w:rsidRPr="0038051A" w:rsidRDefault="0038051A" w:rsidP="0038051A">
      <w:pPr>
        <w:pStyle w:val="EndNoteBibliography"/>
        <w:ind w:left="720" w:hanging="720"/>
      </w:pPr>
      <w:r w:rsidRPr="0038051A">
        <w:t>Bever, J. D., S. C. Richardson, B. M. Lawrence, J. Holmes, and M. Watson. 2009. Preferential allocation to beneficial symbiont with spatial structure maintains mycorrhizal mutualism. Ecology Letters 12:13-21.</w:t>
      </w:r>
    </w:p>
    <w:p w14:paraId="75224C76" w14:textId="77777777" w:rsidR="0038051A" w:rsidRPr="0038051A" w:rsidRDefault="0038051A" w:rsidP="0038051A">
      <w:pPr>
        <w:pStyle w:val="EndNoteBibliography"/>
        <w:ind w:left="720" w:hanging="720"/>
      </w:pPr>
      <w:r w:rsidRPr="0038051A">
        <w:t>Boerner, R. E. 1990. Role of mycorrhizal fungus origin in growth and nutrient uptake by Geranium robertianum. American Journal of Botany 77:483-489.</w:t>
      </w:r>
    </w:p>
    <w:p w14:paraId="7FC5F40A" w14:textId="77777777" w:rsidR="0038051A" w:rsidRPr="0038051A" w:rsidRDefault="0038051A" w:rsidP="0038051A">
      <w:pPr>
        <w:pStyle w:val="EndNoteBibliography"/>
        <w:ind w:left="720" w:hanging="720"/>
      </w:pPr>
      <w:r w:rsidRPr="0038051A">
        <w:t>Bronstein, J. L. 2001. The exploitation of mutualisms. Ecology letters 4:277-287.</w:t>
      </w:r>
    </w:p>
    <w:p w14:paraId="1B0F2CBB" w14:textId="77777777" w:rsidR="0038051A" w:rsidRPr="0038051A" w:rsidRDefault="0038051A" w:rsidP="0038051A">
      <w:pPr>
        <w:pStyle w:val="EndNoteBibliography"/>
        <w:ind w:left="720" w:hanging="720"/>
      </w:pPr>
      <w:r w:rsidRPr="0038051A">
        <w:t>Christian, N., and J. D. Bever. 2018. Carbon allocation and competition maintain variation in plant root mutualisms. Ecology and evolution 8:5792-5800.</w:t>
      </w:r>
    </w:p>
    <w:p w14:paraId="4F9F4F4C" w14:textId="77777777" w:rsidR="0038051A" w:rsidRPr="0038051A" w:rsidRDefault="0038051A" w:rsidP="0038051A">
      <w:pPr>
        <w:pStyle w:val="EndNoteBibliography"/>
        <w:ind w:left="720" w:hanging="720"/>
      </w:pPr>
      <w:r w:rsidRPr="0038051A">
        <w:t>Corkidi, L., D. L. Rowland, N. C. Johnson, and E. B. Allen. 2002. Nitrogen fertilization alters the functioning of arbuscular mycorrhizas at two semiarid grasslands. Plant and Soil 240:299-310.</w:t>
      </w:r>
    </w:p>
    <w:p w14:paraId="47A8EF0B" w14:textId="77777777" w:rsidR="0038051A" w:rsidRPr="0038051A" w:rsidRDefault="0038051A" w:rsidP="0038051A">
      <w:pPr>
        <w:pStyle w:val="EndNoteBibliography"/>
        <w:ind w:left="720" w:hanging="720"/>
      </w:pPr>
      <w:r w:rsidRPr="0038051A">
        <w:t>Hart, M. M., J. Forsythe, B. Oshowski, H. Bücking, J. Jansa, and E. T. Kiers. 2013. Hiding in a crowd—does diversity facilitate persistence of a low-quality fungal partner in the mycorrhizal symbiosis? Symbiosis 59:47-56.</w:t>
      </w:r>
    </w:p>
    <w:p w14:paraId="35A3EC38" w14:textId="77777777" w:rsidR="0038051A" w:rsidRPr="0038051A" w:rsidRDefault="0038051A" w:rsidP="0038051A">
      <w:pPr>
        <w:pStyle w:val="EndNoteBibliography"/>
        <w:ind w:left="720" w:hanging="720"/>
      </w:pPr>
      <w:r w:rsidRPr="0038051A">
        <w:t>Heath, K. D., and J. R. Stinchcombe. 2014. Explaining mutualism variation: a new evolutionary paradox? Evolution 68:309-317.</w:t>
      </w:r>
    </w:p>
    <w:p w14:paraId="4EBEFC74" w14:textId="77777777" w:rsidR="0038051A" w:rsidRPr="0038051A" w:rsidRDefault="0038051A" w:rsidP="0038051A">
      <w:pPr>
        <w:pStyle w:val="EndNoteBibliography"/>
        <w:ind w:left="720" w:hanging="720"/>
      </w:pPr>
      <w:r w:rsidRPr="0038051A">
        <w:t>Jandér, K. C., and E. A. Herre. 2010. Host sanctions and pollinator cheating in the fig tree–fig wasp mutualism. Proceedings of the Royal Society of London B: Biological Sciences 277:1481-1488.</w:t>
      </w:r>
    </w:p>
    <w:p w14:paraId="41894AF5" w14:textId="77777777" w:rsidR="0038051A" w:rsidRPr="0038051A" w:rsidRDefault="0038051A" w:rsidP="0038051A">
      <w:pPr>
        <w:pStyle w:val="EndNoteBibliography"/>
        <w:ind w:left="720" w:hanging="720"/>
      </w:pPr>
      <w:r w:rsidRPr="0038051A">
        <w:t>Jandér, K. C., and B. S. Steidinger. 2017. Why mutualist partners vary in quality: mutation–selection balance and incentives to cheat in the fig tree–fig wasp mutualism. Ecology letters 20:922-932.</w:t>
      </w:r>
    </w:p>
    <w:p w14:paraId="42189A6A" w14:textId="77777777" w:rsidR="0038051A" w:rsidRPr="0038051A" w:rsidRDefault="0038051A" w:rsidP="0038051A">
      <w:pPr>
        <w:pStyle w:val="EndNoteBibliography"/>
        <w:ind w:left="720" w:hanging="720"/>
      </w:pPr>
      <w:r w:rsidRPr="0038051A">
        <w:t>Ji, B., and J. D. Bever. 2015. Plant preferential allocation and fungal reward decline with soil phosphorus enrichment: implications for evolution of the arbuscular mycorrhizal mutualism. Ecosphere In Press.</w:t>
      </w:r>
    </w:p>
    <w:p w14:paraId="2AEBBB3C" w14:textId="77777777" w:rsidR="0038051A" w:rsidRPr="0038051A" w:rsidRDefault="0038051A" w:rsidP="0038051A">
      <w:pPr>
        <w:pStyle w:val="EndNoteBibliography"/>
        <w:ind w:left="720" w:hanging="720"/>
      </w:pPr>
      <w:r w:rsidRPr="0038051A">
        <w:t>Johnson, N. C. 1993. Can fertilization of soil select less mutualistic mycorrhizae? Ecological applications 3:749-757.</w:t>
      </w:r>
    </w:p>
    <w:p w14:paraId="761252F6" w14:textId="77777777" w:rsidR="0038051A" w:rsidRPr="0038051A" w:rsidRDefault="0038051A" w:rsidP="0038051A">
      <w:pPr>
        <w:pStyle w:val="EndNoteBibliography"/>
        <w:ind w:left="720" w:hanging="720"/>
      </w:pPr>
      <w:r w:rsidRPr="0038051A">
        <w:t>Kiers, E. T., M. Duhamel, Y. Beesetty, J. A. Mensah, O. Franken, E. Verbruggen, C. R. Fellbaum et al. 2011. Reciprocal Rewards Stabilize Cooperation in the Mycorrhizal Symbiosis. Science 333:880-882.</w:t>
      </w:r>
    </w:p>
    <w:p w14:paraId="66C692D8" w14:textId="77777777" w:rsidR="0038051A" w:rsidRPr="0038051A" w:rsidRDefault="0038051A" w:rsidP="0038051A">
      <w:pPr>
        <w:pStyle w:val="EndNoteBibliography"/>
        <w:ind w:left="720" w:hanging="720"/>
      </w:pPr>
      <w:r w:rsidRPr="0038051A">
        <w:t>Klironomos, J. N., M. F. Allen, M. C. Rillig, J. Piotrowski, S. Makvandi-Nejad, B. E. Wolfe, and J. R. Powell. 2005. Abrupt rise in atmospheric CO 2 overestimates community response in a model plant–soil system. Nature 433:621.</w:t>
      </w:r>
    </w:p>
    <w:p w14:paraId="551BCF60" w14:textId="77777777" w:rsidR="0038051A" w:rsidRPr="0038051A" w:rsidRDefault="0038051A" w:rsidP="0038051A">
      <w:pPr>
        <w:pStyle w:val="EndNoteBibliography"/>
        <w:ind w:left="720" w:hanging="720"/>
      </w:pPr>
      <w:r w:rsidRPr="0038051A">
        <w:t>Louis, I., and G. Lim. 1988. Differential response in growth and mycorrhizal colonisation of soybean to inoculation with two isolates ofGlomus clarum in soils of different P availability. Plant and Soil 112:37-43.</w:t>
      </w:r>
    </w:p>
    <w:p w14:paraId="73C19FA1" w14:textId="77777777" w:rsidR="0038051A" w:rsidRPr="0038051A" w:rsidRDefault="0038051A" w:rsidP="0038051A">
      <w:pPr>
        <w:pStyle w:val="EndNoteBibliography"/>
        <w:ind w:left="720" w:hanging="720"/>
      </w:pPr>
      <w:r w:rsidRPr="0038051A">
        <w:t>Lu, M., and L. O. Hedin. 2019. Global plant–symbiont organization and emergence of biogeochemical cycles resolved by evolution-based trait modelling. Nature ecology &amp; evolution 3:239.</w:t>
      </w:r>
    </w:p>
    <w:p w14:paraId="71CCA376" w14:textId="77777777" w:rsidR="0038051A" w:rsidRPr="0038051A" w:rsidRDefault="0038051A" w:rsidP="0038051A">
      <w:pPr>
        <w:pStyle w:val="EndNoteBibliography"/>
        <w:ind w:left="720" w:hanging="720"/>
      </w:pPr>
      <w:r w:rsidRPr="0038051A">
        <w:t>MacArthur, R., and R. Levins. 1964. Competition, habitat selection, and character displacement in a patchy environment. Proceedings of the National Academy of Sciences of the United States of America 51:1207.</w:t>
      </w:r>
    </w:p>
    <w:p w14:paraId="7B6008C8" w14:textId="77777777" w:rsidR="0038051A" w:rsidRPr="0038051A" w:rsidRDefault="0038051A" w:rsidP="0038051A">
      <w:pPr>
        <w:pStyle w:val="EndNoteBibliography"/>
        <w:ind w:left="720" w:hanging="720"/>
      </w:pPr>
      <w:r w:rsidRPr="0038051A">
        <w:t>MacArthur, R. H. 1984, Geographical ecology: patterns in the distribution of species, Princeton University Press.</w:t>
      </w:r>
    </w:p>
    <w:p w14:paraId="14BA82C3" w14:textId="77777777" w:rsidR="0038051A" w:rsidRPr="0038051A" w:rsidRDefault="0038051A" w:rsidP="0038051A">
      <w:pPr>
        <w:pStyle w:val="EndNoteBibliography"/>
        <w:ind w:left="720" w:hanging="720"/>
      </w:pPr>
      <w:r w:rsidRPr="0038051A">
        <w:t>Moeller, H. V., and M. G. Neubert. 2016. Multiple friends with benefits: an optimal mutualist management strategy? The American Naturalist 187:E1-E12.</w:t>
      </w:r>
    </w:p>
    <w:p w14:paraId="6D3A80EC" w14:textId="77777777" w:rsidR="0038051A" w:rsidRPr="0038051A" w:rsidRDefault="0038051A" w:rsidP="0038051A">
      <w:pPr>
        <w:pStyle w:val="EndNoteBibliography"/>
        <w:ind w:left="720" w:hanging="720"/>
      </w:pPr>
      <w:r w:rsidRPr="0038051A">
        <w:t>Platt, T. G., and J. D. Bever. 2009. Kin competition and the evolution of cooperation. Trends in ecology &amp; evolution 24:370-377.</w:t>
      </w:r>
    </w:p>
    <w:p w14:paraId="1B8962C0" w14:textId="77777777" w:rsidR="0038051A" w:rsidRPr="0038051A" w:rsidRDefault="0038051A" w:rsidP="0038051A">
      <w:pPr>
        <w:pStyle w:val="EndNoteBibliography"/>
        <w:ind w:left="720" w:hanging="720"/>
      </w:pPr>
      <w:r w:rsidRPr="0038051A">
        <w:t>Queller, D. C. 1992. A general model for kin selection. Evolution 46:376-380.</w:t>
      </w:r>
    </w:p>
    <w:p w14:paraId="27AA6BC3" w14:textId="77777777" w:rsidR="0038051A" w:rsidRPr="0038051A" w:rsidRDefault="0038051A" w:rsidP="0038051A">
      <w:pPr>
        <w:pStyle w:val="EndNoteBibliography"/>
        <w:ind w:left="720" w:hanging="720"/>
      </w:pPr>
      <w:r w:rsidRPr="0038051A">
        <w:t>Steidinger, B. S., and J. D. Bever. 2014. The Coexistence of Hosts with Different Abilities to Discriminate against Cheater Partners: An Evolutionary Game-Theory Approach. American Naturalist 183:762-770.</w:t>
      </w:r>
    </w:p>
    <w:p w14:paraId="0549EE6D" w14:textId="77777777" w:rsidR="0038051A" w:rsidRPr="0038051A" w:rsidRDefault="0038051A" w:rsidP="0038051A">
      <w:pPr>
        <w:pStyle w:val="EndNoteBibliography"/>
        <w:ind w:left="720" w:hanging="720"/>
      </w:pPr>
      <w:r w:rsidRPr="0038051A">
        <w:t>Steidinger, B. S., and J. D. Bever. 2016. Host discrimination in modular mutualisms: a theoretical framework for meta-populations of mutualists and exploiters. Proc. R. Soc. B 283:20152428.</w:t>
      </w:r>
    </w:p>
    <w:p w14:paraId="1240B2BD" w14:textId="77777777" w:rsidR="0038051A" w:rsidRPr="0038051A" w:rsidRDefault="0038051A" w:rsidP="0038051A">
      <w:pPr>
        <w:pStyle w:val="EndNoteBibliography"/>
        <w:ind w:left="720" w:hanging="720"/>
      </w:pPr>
      <w:r w:rsidRPr="0038051A">
        <w:t>West, S. A., I. Pen, and A. S. Griffin. 2002. Cooperation and competition between relatives. Science 296:72-75.</w:t>
      </w:r>
    </w:p>
    <w:p w14:paraId="72C69A9D" w14:textId="77777777" w:rsidR="0038051A" w:rsidRPr="0038051A" w:rsidRDefault="0038051A" w:rsidP="0038051A">
      <w:pPr>
        <w:pStyle w:val="EndNoteBibliography"/>
        <w:ind w:left="720" w:hanging="720"/>
      </w:pPr>
      <w:r w:rsidRPr="0038051A">
        <w:t>Yoder, J. B., and P. Tiffin. 2017. Sanctions, partner recognition, and variation in mutualism. The American Naturalist 190:491-505.</w:t>
      </w:r>
    </w:p>
    <w:p w14:paraId="77F3A210" w14:textId="77777777" w:rsidR="0038051A" w:rsidRPr="0038051A" w:rsidRDefault="0038051A" w:rsidP="0038051A">
      <w:pPr>
        <w:pStyle w:val="EndNoteBibliography"/>
        <w:ind w:left="720" w:hanging="720"/>
      </w:pPr>
      <w:r w:rsidRPr="0038051A">
        <w:t>Zheng, C., B. Ji, J. Zhang, F. Zhang, and J. D. Bever. 2015. Shading decreases plant carbon preferential allocation towards the most beneficial mycorrhizal mutualist. New Phytologist 205:361-368.</w:t>
      </w:r>
    </w:p>
    <w:p w14:paraId="644849EA" w14:textId="036294D0" w:rsidR="00FD3325" w:rsidRPr="00F45E0D" w:rsidRDefault="00C1133F" w:rsidP="0038051A">
      <w:pPr>
        <w:pStyle w:val="Body"/>
        <w:spacing w:line="480" w:lineRule="auto"/>
        <w:jc w:val="both"/>
        <w:rPr>
          <w:sz w:val="22"/>
          <w:szCs w:val="22"/>
          <w:rPrChange w:id="1797" w:author="Tom" w:date="2019-07-01T19:23:00Z">
            <w:rPr/>
          </w:rPrChange>
        </w:rPr>
      </w:pPr>
      <w:r w:rsidRPr="00F45E0D">
        <w:rPr>
          <w:sz w:val="22"/>
          <w:szCs w:val="22"/>
          <w:rPrChange w:id="1798" w:author="Tom" w:date="2019-07-01T19:23:00Z">
            <w:rPr/>
          </w:rPrChange>
        </w:rPr>
        <w:fldChar w:fldCharType="end"/>
      </w:r>
    </w:p>
    <w:sectPr w:rsidR="00FD3325" w:rsidRPr="00F45E0D">
      <w:footerReference w:type="default" r:id="rId150"/>
      <w:pgSz w:w="12240" w:h="15840"/>
      <w:pgMar w:top="1440" w:right="1350" w:bottom="1440" w:left="1440" w:header="0" w:footer="720" w:gutter="0"/>
      <w:lnNumType w:countBy="1" w:restart="continuous"/>
      <w:cols w:space="720"/>
      <w:formProt w:val="0"/>
      <w:docGrid w:linePitch="326"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 w:author="Jim Bever" w:date="2019-05-17T15:41:00Z" w:initials="JB">
    <w:p w14:paraId="662F8375" w14:textId="77777777" w:rsidR="00E01405" w:rsidRDefault="00E01405">
      <w:pPr>
        <w:pStyle w:val="CommentText"/>
      </w:pPr>
      <w:r>
        <w:rPr>
          <w:rStyle w:val="CommentReference"/>
        </w:rPr>
        <w:annotationRef/>
      </w:r>
      <w:r>
        <w:t>Add Bever 2002</w:t>
      </w:r>
    </w:p>
  </w:comment>
  <w:comment w:id="90" w:author="Tom" w:date="2019-06-28T22:16:00Z" w:initials="T">
    <w:p w14:paraId="0BCCE005" w14:textId="4AB5D3C4" w:rsidR="00E01405" w:rsidRDefault="00E01405">
      <w:pPr>
        <w:pStyle w:val="CommentText"/>
      </w:pPr>
      <w:r>
        <w:rPr>
          <w:rStyle w:val="CommentReference"/>
        </w:rPr>
        <w:annotationRef/>
      </w:r>
      <w:r>
        <w:t>Added</w:t>
      </w:r>
    </w:p>
  </w:comment>
  <w:comment w:id="645" w:author="Bever, James David" w:date="2019-06-25T09:23:00Z" w:initials="BJD">
    <w:p w14:paraId="5AF7E0E5" w14:textId="77777777" w:rsidR="00E01405" w:rsidRPr="00F00914" w:rsidRDefault="00E01405" w:rsidP="00873AE0">
      <w:pPr>
        <w:pStyle w:val="Bibliography"/>
        <w:jc w:val="both"/>
      </w:pPr>
      <w:r>
        <w:rPr>
          <w:rStyle w:val="CommentReference"/>
        </w:rPr>
        <w:annotationRef/>
      </w:r>
      <w:r w:rsidRPr="00F00914">
        <w:t xml:space="preserve">Lu, M., Hedin, L.O., 2019. Global plant–symbiont organization and emergence of biogeochemical cycles resolved by evolution-based trait modelling. Nat. Ecol. Evol. 3, 239–250. </w:t>
      </w:r>
    </w:p>
    <w:p w14:paraId="7B6EDDB6" w14:textId="673C782A" w:rsidR="00E01405" w:rsidRDefault="00E01405">
      <w:pPr>
        <w:pStyle w:val="CommentText"/>
      </w:pPr>
    </w:p>
  </w:comment>
  <w:comment w:id="723" w:author="Bever, James David" w:date="2019-06-25T09:23:00Z" w:initials="BJD">
    <w:p w14:paraId="21B7188D" w14:textId="77777777" w:rsidR="00E01405" w:rsidRDefault="00E01405" w:rsidP="00873AE0">
      <w:pPr>
        <w:autoSpaceDE w:val="0"/>
        <w:autoSpaceDN w:val="0"/>
        <w:adjustRightInd w:val="0"/>
        <w:rPr>
          <w:rFonts w:ascii="AdvGARAD-R" w:eastAsia="Calibri" w:hAnsi="AdvGARAD-R" w:cs="AdvGARAD-R"/>
          <w:color w:val="auto"/>
          <w:sz w:val="16"/>
          <w:szCs w:val="16"/>
        </w:rPr>
      </w:pPr>
      <w:r>
        <w:rPr>
          <w:rStyle w:val="CommentReference"/>
        </w:rPr>
        <w:annotationRef/>
      </w:r>
      <w:r>
        <w:rPr>
          <w:rFonts w:ascii="AdvGARAD-SB" w:eastAsia="Calibri" w:hAnsi="AdvGARAD-SB" w:cs="AdvGARAD-SB"/>
          <w:color w:val="auto"/>
          <w:sz w:val="16"/>
          <w:szCs w:val="16"/>
        </w:rPr>
        <w:t xml:space="preserve">Corkidi L, Rowland DL, Johnson NC, Allen EB. 2002. </w:t>
      </w:r>
      <w:r>
        <w:rPr>
          <w:rFonts w:ascii="AdvGARAD-R" w:eastAsia="Calibri" w:hAnsi="AdvGARAD-R" w:cs="AdvGARAD-R"/>
          <w:color w:val="auto"/>
          <w:sz w:val="16"/>
          <w:szCs w:val="16"/>
        </w:rPr>
        <w:t>Nitrogen fertilization</w:t>
      </w:r>
    </w:p>
    <w:p w14:paraId="08359578" w14:textId="77777777" w:rsidR="00E01405" w:rsidRDefault="00E01405"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alters the functioning of arbuscular mycorrhizae at two semiarid grasslands.</w:t>
      </w:r>
    </w:p>
    <w:p w14:paraId="02F2B472" w14:textId="77777777" w:rsidR="00E01405" w:rsidRDefault="00E01405" w:rsidP="00873AE0">
      <w:pPr>
        <w:pStyle w:val="CommentText"/>
        <w:rPr>
          <w:rFonts w:ascii="AdvGARAD-R" w:eastAsia="Calibri" w:hAnsi="AdvGARAD-R" w:cs="AdvGARAD-R"/>
          <w:color w:val="auto"/>
          <w:sz w:val="16"/>
          <w:szCs w:val="16"/>
        </w:rPr>
      </w:pPr>
      <w:r>
        <w:rPr>
          <w:rFonts w:ascii="AdvGARAD-I" w:eastAsia="Calibri" w:hAnsi="AdvGARAD-I" w:cs="AdvGARAD-I"/>
          <w:color w:val="auto"/>
          <w:sz w:val="16"/>
          <w:szCs w:val="16"/>
        </w:rPr>
        <w:t xml:space="preserve">Plant and Soil </w:t>
      </w:r>
      <w:r>
        <w:rPr>
          <w:rFonts w:ascii="AdvGARAD-SB" w:eastAsia="Calibri" w:hAnsi="AdvGARAD-SB" w:cs="AdvGARAD-SB"/>
          <w:color w:val="auto"/>
          <w:sz w:val="16"/>
          <w:szCs w:val="16"/>
        </w:rPr>
        <w:t>240</w:t>
      </w:r>
      <w:r>
        <w:rPr>
          <w:rFonts w:ascii="AdvGARAD-R" w:eastAsia="Calibri" w:hAnsi="AdvGARAD-R" w:cs="AdvGARAD-R"/>
          <w:color w:val="auto"/>
          <w:sz w:val="16"/>
          <w:szCs w:val="16"/>
        </w:rPr>
        <w:t>: 299</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310.</w:t>
      </w:r>
    </w:p>
    <w:p w14:paraId="30C4F1D5" w14:textId="77777777" w:rsidR="00E01405" w:rsidRDefault="00E01405" w:rsidP="00873AE0">
      <w:pPr>
        <w:pStyle w:val="CommentText"/>
        <w:rPr>
          <w:rFonts w:ascii="AdvGARAD-R" w:eastAsia="Calibri" w:hAnsi="AdvGARAD-R" w:cs="AdvGARAD-R"/>
          <w:color w:val="auto"/>
          <w:sz w:val="16"/>
          <w:szCs w:val="16"/>
        </w:rPr>
      </w:pPr>
    </w:p>
    <w:p w14:paraId="23DC1172" w14:textId="77777777" w:rsidR="00E01405" w:rsidRDefault="00E01405" w:rsidP="00873AE0">
      <w:pPr>
        <w:autoSpaceDE w:val="0"/>
        <w:autoSpaceDN w:val="0"/>
        <w:adjustRightInd w:val="0"/>
        <w:rPr>
          <w:rFonts w:ascii="AdvGARAD-R" w:eastAsia="Calibri" w:hAnsi="AdvGARAD-R" w:cs="AdvGARAD-R"/>
          <w:color w:val="auto"/>
          <w:sz w:val="16"/>
          <w:szCs w:val="16"/>
        </w:rPr>
      </w:pPr>
      <w:r>
        <w:rPr>
          <w:rFonts w:ascii="AdvGARAD-SB" w:eastAsia="Calibri" w:hAnsi="AdvGARAD-SB" w:cs="AdvGARAD-SB"/>
          <w:color w:val="auto"/>
          <w:sz w:val="16"/>
          <w:szCs w:val="16"/>
        </w:rPr>
        <w:t xml:space="preserve">Johnson NC. 1993. </w:t>
      </w:r>
      <w:r>
        <w:rPr>
          <w:rFonts w:ascii="AdvGARAD-R" w:eastAsia="Calibri" w:hAnsi="AdvGARAD-R" w:cs="AdvGARAD-R"/>
          <w:color w:val="auto"/>
          <w:sz w:val="16"/>
          <w:szCs w:val="16"/>
        </w:rPr>
        <w:t>Can fertilization of soil select for less mutualistic</w:t>
      </w:r>
    </w:p>
    <w:p w14:paraId="3E70BC3B" w14:textId="77777777" w:rsidR="00E01405" w:rsidRDefault="00E01405" w:rsidP="00873AE0">
      <w:pPr>
        <w:pStyle w:val="CommentText"/>
        <w:rPr>
          <w:rFonts w:ascii="AdvGARAD-R" w:eastAsia="Calibri" w:hAnsi="AdvGARAD-R" w:cs="AdvGARAD-R"/>
          <w:color w:val="auto"/>
          <w:sz w:val="16"/>
          <w:szCs w:val="16"/>
        </w:rPr>
      </w:pPr>
      <w:r>
        <w:rPr>
          <w:rFonts w:ascii="AdvGARAD-R" w:eastAsia="Calibri" w:hAnsi="AdvGARAD-R" w:cs="AdvGARAD-R"/>
          <w:color w:val="auto"/>
          <w:sz w:val="16"/>
          <w:szCs w:val="16"/>
        </w:rPr>
        <w:t xml:space="preserve">mycorrhizae? </w:t>
      </w:r>
      <w:r>
        <w:rPr>
          <w:rFonts w:ascii="AdvGARAD-I" w:eastAsia="Calibri" w:hAnsi="AdvGARAD-I" w:cs="AdvGARAD-I"/>
          <w:color w:val="auto"/>
          <w:sz w:val="16"/>
          <w:szCs w:val="16"/>
        </w:rPr>
        <w:t xml:space="preserve">Ecological Applications </w:t>
      </w:r>
      <w:r>
        <w:rPr>
          <w:rFonts w:ascii="AdvGARAD-SB" w:eastAsia="Calibri" w:hAnsi="AdvGARAD-SB" w:cs="AdvGARAD-SB"/>
          <w:color w:val="auto"/>
          <w:sz w:val="16"/>
          <w:szCs w:val="16"/>
        </w:rPr>
        <w:t>3</w:t>
      </w:r>
      <w:r>
        <w:rPr>
          <w:rFonts w:ascii="AdvGARAD-R" w:eastAsia="Calibri" w:hAnsi="AdvGARAD-R" w:cs="AdvGARAD-R"/>
          <w:color w:val="auto"/>
          <w:sz w:val="16"/>
          <w:szCs w:val="16"/>
        </w:rPr>
        <w:t>: 749</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757.</w:t>
      </w:r>
    </w:p>
    <w:p w14:paraId="24483199" w14:textId="77777777" w:rsidR="00E01405" w:rsidRDefault="00E01405" w:rsidP="00873AE0">
      <w:pPr>
        <w:pStyle w:val="CommentText"/>
        <w:rPr>
          <w:rFonts w:ascii="AdvGARAD-R" w:eastAsia="Calibri" w:hAnsi="AdvGARAD-R" w:cs="AdvGARAD-R"/>
          <w:color w:val="auto"/>
          <w:sz w:val="16"/>
          <w:szCs w:val="16"/>
        </w:rPr>
      </w:pPr>
    </w:p>
    <w:p w14:paraId="155F9951" w14:textId="77777777" w:rsidR="00E01405" w:rsidRDefault="00E01405" w:rsidP="00873AE0">
      <w:pPr>
        <w:autoSpaceDE w:val="0"/>
        <w:autoSpaceDN w:val="0"/>
        <w:adjustRightInd w:val="0"/>
        <w:rPr>
          <w:rFonts w:ascii="AdvGARAD-R" w:eastAsia="Calibri" w:hAnsi="AdvGARAD-R" w:cs="AdvGARAD-R"/>
          <w:color w:val="auto"/>
          <w:sz w:val="16"/>
          <w:szCs w:val="16"/>
        </w:rPr>
      </w:pPr>
      <w:r>
        <w:rPr>
          <w:rFonts w:ascii="AdvGARAD-SB" w:eastAsia="Calibri" w:hAnsi="AdvGARAD-SB" w:cs="AdvGARAD-SB"/>
          <w:color w:val="auto"/>
          <w:sz w:val="16"/>
          <w:szCs w:val="16"/>
        </w:rPr>
        <w:t xml:space="preserve">Louis I, Lim G. 1988. </w:t>
      </w:r>
      <w:r>
        <w:rPr>
          <w:rFonts w:ascii="AdvGARAD-R" w:eastAsia="Calibri" w:hAnsi="AdvGARAD-R" w:cs="AdvGARAD-R"/>
          <w:color w:val="auto"/>
          <w:sz w:val="16"/>
          <w:szCs w:val="16"/>
        </w:rPr>
        <w:t>Differential response in growth and mycorrhizal</w:t>
      </w:r>
    </w:p>
    <w:p w14:paraId="0F8962D7" w14:textId="77777777" w:rsidR="00E01405" w:rsidRDefault="00E01405"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 xml:space="preserve">colonization of soybean to inoculaton with two isolates of </w:t>
      </w:r>
      <w:r>
        <w:rPr>
          <w:rFonts w:ascii="AdvGARAD-I" w:eastAsia="Calibri" w:hAnsi="AdvGARAD-I" w:cs="AdvGARAD-I"/>
          <w:color w:val="auto"/>
          <w:sz w:val="16"/>
          <w:szCs w:val="16"/>
        </w:rPr>
        <w:t xml:space="preserve">Glomus clarum </w:t>
      </w:r>
      <w:r>
        <w:rPr>
          <w:rFonts w:ascii="AdvGARAD-R" w:eastAsia="Calibri" w:hAnsi="AdvGARAD-R" w:cs="AdvGARAD-R"/>
          <w:color w:val="auto"/>
          <w:sz w:val="16"/>
          <w:szCs w:val="16"/>
        </w:rPr>
        <w:t>in</w:t>
      </w:r>
    </w:p>
    <w:p w14:paraId="57A696BB" w14:textId="77777777" w:rsidR="00E01405" w:rsidRDefault="00E01405"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 xml:space="preserve">soils of different P availability. </w:t>
      </w:r>
      <w:r>
        <w:rPr>
          <w:rFonts w:ascii="AdvGARAD-I" w:eastAsia="Calibri" w:hAnsi="AdvGARAD-I" w:cs="AdvGARAD-I"/>
          <w:color w:val="auto"/>
          <w:sz w:val="16"/>
          <w:szCs w:val="16"/>
        </w:rPr>
        <w:t xml:space="preserve">Plant and Soil </w:t>
      </w:r>
      <w:r>
        <w:rPr>
          <w:rFonts w:ascii="AdvGARAD-SB" w:eastAsia="Calibri" w:hAnsi="AdvGARAD-SB" w:cs="AdvGARAD-SB"/>
          <w:color w:val="auto"/>
          <w:sz w:val="16"/>
          <w:szCs w:val="16"/>
        </w:rPr>
        <w:t>112</w:t>
      </w:r>
      <w:r>
        <w:rPr>
          <w:rFonts w:ascii="AdvGARAD-R" w:eastAsia="Calibri" w:hAnsi="AdvGARAD-R" w:cs="AdvGARAD-R"/>
          <w:color w:val="auto"/>
          <w:sz w:val="16"/>
          <w:szCs w:val="16"/>
        </w:rPr>
        <w:t>: 37</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43.</w:t>
      </w:r>
    </w:p>
    <w:p w14:paraId="4CD38F5E" w14:textId="77777777" w:rsidR="00E01405" w:rsidRDefault="00E01405" w:rsidP="00873AE0">
      <w:pPr>
        <w:autoSpaceDE w:val="0"/>
        <w:autoSpaceDN w:val="0"/>
        <w:adjustRightInd w:val="0"/>
        <w:rPr>
          <w:rFonts w:ascii="AdvGARAD-R" w:eastAsia="Calibri" w:hAnsi="AdvGARAD-R" w:cs="AdvGARAD-R"/>
          <w:color w:val="auto"/>
          <w:sz w:val="16"/>
          <w:szCs w:val="16"/>
        </w:rPr>
      </w:pPr>
    </w:p>
    <w:p w14:paraId="39000E48" w14:textId="77777777" w:rsidR="00E01405" w:rsidRDefault="00E01405" w:rsidP="00873AE0">
      <w:pPr>
        <w:autoSpaceDE w:val="0"/>
        <w:autoSpaceDN w:val="0"/>
        <w:adjustRightInd w:val="0"/>
        <w:rPr>
          <w:rFonts w:ascii="AdvGARAD-R" w:eastAsia="Calibri" w:hAnsi="AdvGARAD-R" w:cs="AdvGARAD-R"/>
          <w:color w:val="auto"/>
          <w:sz w:val="16"/>
          <w:szCs w:val="16"/>
        </w:rPr>
      </w:pPr>
      <w:r>
        <w:rPr>
          <w:rFonts w:ascii="AdvGARAD-SB" w:eastAsia="Calibri" w:hAnsi="AdvGARAD-SB" w:cs="AdvGARAD-SB"/>
          <w:color w:val="auto"/>
          <w:sz w:val="16"/>
          <w:szCs w:val="16"/>
        </w:rPr>
        <w:t xml:space="preserve">Boerner REJ. 1990. </w:t>
      </w:r>
      <w:r>
        <w:rPr>
          <w:rFonts w:ascii="AdvGARAD-R" w:eastAsia="Calibri" w:hAnsi="AdvGARAD-R" w:cs="AdvGARAD-R"/>
          <w:color w:val="auto"/>
          <w:sz w:val="16"/>
          <w:szCs w:val="16"/>
        </w:rPr>
        <w:t>Role of mycorrhizal fungus origin in growth and</w:t>
      </w:r>
    </w:p>
    <w:p w14:paraId="5230A2EB" w14:textId="77777777" w:rsidR="00E01405" w:rsidRDefault="00E01405"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 xml:space="preserve">nutrient uptake by </w:t>
      </w:r>
      <w:r>
        <w:rPr>
          <w:rFonts w:ascii="AdvGARAD-I" w:eastAsia="Calibri" w:hAnsi="AdvGARAD-I" w:cs="AdvGARAD-I"/>
          <w:color w:val="auto"/>
          <w:sz w:val="16"/>
          <w:szCs w:val="16"/>
        </w:rPr>
        <w:t>Geranium robertianum</w:t>
      </w:r>
      <w:r>
        <w:rPr>
          <w:rFonts w:ascii="AdvGARAD-R" w:eastAsia="Calibri" w:hAnsi="AdvGARAD-R" w:cs="AdvGARAD-R"/>
          <w:color w:val="auto"/>
          <w:sz w:val="16"/>
          <w:szCs w:val="16"/>
        </w:rPr>
        <w:t xml:space="preserve">. </w:t>
      </w:r>
      <w:r>
        <w:rPr>
          <w:rFonts w:ascii="AdvGARAD-I" w:eastAsia="Calibri" w:hAnsi="AdvGARAD-I" w:cs="AdvGARAD-I"/>
          <w:color w:val="auto"/>
          <w:sz w:val="16"/>
          <w:szCs w:val="16"/>
        </w:rPr>
        <w:t xml:space="preserve">American Journal of Botany </w:t>
      </w:r>
      <w:r>
        <w:rPr>
          <w:rFonts w:ascii="AdvGARAD-SB" w:eastAsia="Calibri" w:hAnsi="AdvGARAD-SB" w:cs="AdvGARAD-SB"/>
          <w:color w:val="auto"/>
          <w:sz w:val="16"/>
          <w:szCs w:val="16"/>
        </w:rPr>
        <w:t>77</w:t>
      </w:r>
      <w:r>
        <w:rPr>
          <w:rFonts w:ascii="AdvGARAD-R" w:eastAsia="Calibri" w:hAnsi="AdvGARAD-R" w:cs="AdvGARAD-R"/>
          <w:color w:val="auto"/>
          <w:sz w:val="16"/>
          <w:szCs w:val="16"/>
        </w:rPr>
        <w:t>:</w:t>
      </w:r>
    </w:p>
    <w:p w14:paraId="7BC399A2" w14:textId="2EE6FC25" w:rsidR="00E01405" w:rsidRPr="00873AE0" w:rsidRDefault="00E01405"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483</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489.</w:t>
      </w:r>
    </w:p>
  </w:comment>
  <w:comment w:id="742" w:author="Bever, James David" w:date="2019-06-25T09:27:00Z" w:initials="BJD">
    <w:p w14:paraId="4929770E" w14:textId="77777777" w:rsidR="00E01405" w:rsidRDefault="00E01405" w:rsidP="00873AE0">
      <w:pPr>
        <w:autoSpaceDE w:val="0"/>
        <w:autoSpaceDN w:val="0"/>
        <w:adjustRightInd w:val="0"/>
        <w:rPr>
          <w:rFonts w:ascii="AdvGARAD-SB" w:eastAsia="Calibri" w:hAnsi="AdvGARAD-SB" w:cs="AdvGARAD-SB"/>
          <w:color w:val="auto"/>
          <w:sz w:val="16"/>
          <w:szCs w:val="16"/>
        </w:rPr>
      </w:pPr>
      <w:r>
        <w:rPr>
          <w:rStyle w:val="CommentReference"/>
        </w:rPr>
        <w:annotationRef/>
      </w:r>
      <w:r>
        <w:rPr>
          <w:rFonts w:ascii="AdvGARAD-SB" w:eastAsia="Calibri" w:hAnsi="AdvGARAD-SB" w:cs="AdvGARAD-SB"/>
          <w:color w:val="auto"/>
          <w:sz w:val="16"/>
          <w:szCs w:val="16"/>
        </w:rPr>
        <w:t>Klironomos JN, Allen MF, Rillig MC, Piotrowski J, Makvandi-Nejad S, Wolfe</w:t>
      </w:r>
    </w:p>
    <w:p w14:paraId="56C927DB" w14:textId="77777777" w:rsidR="00E01405" w:rsidRDefault="00E01405" w:rsidP="00873AE0">
      <w:pPr>
        <w:autoSpaceDE w:val="0"/>
        <w:autoSpaceDN w:val="0"/>
        <w:adjustRightInd w:val="0"/>
        <w:rPr>
          <w:rFonts w:ascii="AdvGARAD-R" w:eastAsia="Calibri" w:hAnsi="AdvGARAD-R" w:cs="AdvGARAD-R"/>
          <w:color w:val="auto"/>
          <w:sz w:val="16"/>
          <w:szCs w:val="16"/>
        </w:rPr>
      </w:pPr>
      <w:r>
        <w:rPr>
          <w:rFonts w:ascii="AdvGARAD-SB" w:eastAsia="Calibri" w:hAnsi="AdvGARAD-SB" w:cs="AdvGARAD-SB"/>
          <w:color w:val="auto"/>
          <w:sz w:val="16"/>
          <w:szCs w:val="16"/>
        </w:rPr>
        <w:t xml:space="preserve">BE, Powell JR. 2005. </w:t>
      </w:r>
      <w:r>
        <w:rPr>
          <w:rFonts w:ascii="AdvGARAD-R" w:eastAsia="Calibri" w:hAnsi="AdvGARAD-R" w:cs="AdvGARAD-R"/>
          <w:color w:val="auto"/>
          <w:sz w:val="16"/>
          <w:szCs w:val="16"/>
        </w:rPr>
        <w:t>Abrupt rise in atmospheric CO</w:t>
      </w:r>
      <w:r>
        <w:rPr>
          <w:rFonts w:ascii="AdvGARAD-R" w:eastAsia="Calibri" w:hAnsi="AdvGARAD-R" w:cs="AdvGARAD-R"/>
          <w:color w:val="auto"/>
          <w:sz w:val="11"/>
          <w:szCs w:val="11"/>
        </w:rPr>
        <w:t xml:space="preserve">2 </w:t>
      </w:r>
      <w:r>
        <w:rPr>
          <w:rFonts w:ascii="AdvGARAD-R" w:eastAsia="Calibri" w:hAnsi="AdvGARAD-R" w:cs="AdvGARAD-R"/>
          <w:color w:val="auto"/>
          <w:sz w:val="16"/>
          <w:szCs w:val="16"/>
        </w:rPr>
        <w:t>overestimates</w:t>
      </w:r>
    </w:p>
    <w:p w14:paraId="3DCE3930" w14:textId="7E0AD93E" w:rsidR="00E01405" w:rsidRDefault="00E01405" w:rsidP="00873AE0">
      <w:pPr>
        <w:pStyle w:val="CommentText"/>
      </w:pPr>
      <w:r>
        <w:rPr>
          <w:rFonts w:ascii="AdvGARAD-R" w:eastAsia="Calibri" w:hAnsi="AdvGARAD-R" w:cs="AdvGARAD-R"/>
          <w:color w:val="auto"/>
          <w:sz w:val="16"/>
          <w:szCs w:val="16"/>
        </w:rPr>
        <w:t xml:space="preserve">community response in a model plant-soil system. </w:t>
      </w:r>
      <w:r>
        <w:rPr>
          <w:rFonts w:ascii="AdvGARAD-I" w:eastAsia="Calibri" w:hAnsi="AdvGARAD-I" w:cs="AdvGARAD-I"/>
          <w:color w:val="auto"/>
          <w:sz w:val="16"/>
          <w:szCs w:val="16"/>
        </w:rPr>
        <w:t xml:space="preserve">Nature </w:t>
      </w:r>
      <w:r>
        <w:rPr>
          <w:rFonts w:ascii="AdvGARAD-SB" w:eastAsia="Calibri" w:hAnsi="AdvGARAD-SB" w:cs="AdvGARAD-SB"/>
          <w:color w:val="auto"/>
          <w:sz w:val="16"/>
          <w:szCs w:val="16"/>
        </w:rPr>
        <w:t>433</w:t>
      </w:r>
      <w:r>
        <w:rPr>
          <w:rFonts w:ascii="AdvGARAD-R" w:eastAsia="Calibri" w:hAnsi="AdvGARAD-R" w:cs="AdvGARAD-R"/>
          <w:color w:val="auto"/>
          <w:sz w:val="16"/>
          <w:szCs w:val="16"/>
        </w:rPr>
        <w:t>: 621</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624.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2F8375" w15:done="0"/>
  <w15:commentEx w15:paraId="0BCCE005" w15:paraIdParent="662F8375" w15:done="0"/>
  <w15:commentEx w15:paraId="7B6EDDB6" w15:done="0"/>
  <w15:commentEx w15:paraId="7BC399A2" w15:done="0"/>
  <w15:commentEx w15:paraId="3DCE393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8391EF" w14:textId="77777777" w:rsidR="00E01405" w:rsidRDefault="00E01405">
      <w:r>
        <w:separator/>
      </w:r>
    </w:p>
  </w:endnote>
  <w:endnote w:type="continuationSeparator" w:id="0">
    <w:p w14:paraId="2BBF7483" w14:textId="77777777" w:rsidR="00E01405" w:rsidRDefault="00E01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 w:name="Helvetica Neue">
    <w:altName w:val="Malgun Gothic"/>
    <w:charset w:val="00"/>
    <w:family w:val="auto"/>
    <w:pitch w:val="variable"/>
    <w:sig w:usb0="00000003"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GARAD-R">
    <w:panose1 w:val="00000000000000000000"/>
    <w:charset w:val="00"/>
    <w:family w:val="roman"/>
    <w:notTrueType/>
    <w:pitch w:val="default"/>
    <w:sig w:usb0="00000003" w:usb1="00000000" w:usb2="00000000" w:usb3="00000000" w:csb0="00000001" w:csb1="00000000"/>
  </w:font>
  <w:font w:name="AdvGARAD-SB">
    <w:panose1 w:val="00000000000000000000"/>
    <w:charset w:val="00"/>
    <w:family w:val="swiss"/>
    <w:notTrueType/>
    <w:pitch w:val="default"/>
    <w:sig w:usb0="00000003" w:usb1="00000000" w:usb2="00000000" w:usb3="00000000" w:csb0="00000001" w:csb1="00000000"/>
  </w:font>
  <w:font w:name="AdvGARAD-I">
    <w:panose1 w:val="00000000000000000000"/>
    <w:charset w:val="00"/>
    <w:family w:val="roman"/>
    <w:notTrueType/>
    <w:pitch w:val="default"/>
    <w:sig w:usb0="00000003" w:usb1="00000000" w:usb2="00000000" w:usb3="00000000" w:csb0="00000001" w:csb1="00000000"/>
  </w:font>
  <w:font w:name="AdvTTec369687+20">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31C41" w14:textId="4BE2E8FA" w:rsidR="00E01405" w:rsidRDefault="00E01405">
    <w:pPr>
      <w:pStyle w:val="Footer"/>
      <w:ind w:right="360"/>
    </w:pPr>
    <w:r>
      <w:t xml:space="preserve">                                                                             </w:t>
    </w:r>
    <w:r>
      <w:fldChar w:fldCharType="begin"/>
    </w:r>
    <w:r>
      <w:instrText>PAGE</w:instrText>
    </w:r>
    <w:r>
      <w:fldChar w:fldCharType="separate"/>
    </w:r>
    <w:r w:rsidR="0038051A">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2AA01" w14:textId="77777777" w:rsidR="00E01405" w:rsidRDefault="00E01405">
      <w:r>
        <w:separator/>
      </w:r>
    </w:p>
  </w:footnote>
  <w:footnote w:type="continuationSeparator" w:id="0">
    <w:p w14:paraId="3DE79D7F" w14:textId="77777777" w:rsidR="00E01405" w:rsidRDefault="00E01405">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im Bever">
    <w15:presenceInfo w15:providerId="None" w15:userId="Jim Bever"/>
  </w15:person>
  <w15:person w15:author="Bever, James David">
    <w15:presenceInfo w15:providerId="AD" w15:userId="S-1-5-21-57989841-1078081533-682003330-316109"/>
  </w15:person>
  <w15:person w15:author="Tom">
    <w15:presenceInfo w15:providerId="None" w15:userId="T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trackRevisions/>
  <w:defaultTabStop w:val="48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9v205wwev003ezw5ep2xx4w2va509w9zw0&quot;&gt;My EndNote Library&lt;record-ids&gt;&lt;item&gt;2787&lt;/item&gt;&lt;item&gt;2790&lt;/item&gt;&lt;item&gt;2791&lt;/item&gt;&lt;item&gt;2794&lt;/item&gt;&lt;item&gt;2798&lt;/item&gt;&lt;item&gt;2801&lt;/item&gt;&lt;item&gt;2802&lt;/item&gt;&lt;item&gt;2805&lt;/item&gt;&lt;item&gt;2806&lt;/item&gt;&lt;item&gt;2808&lt;/item&gt;&lt;item&gt;2809&lt;/item&gt;&lt;item&gt;2810&lt;/item&gt;&lt;item&gt;2811&lt;/item&gt;&lt;item&gt;2812&lt;/item&gt;&lt;item&gt;2813&lt;/item&gt;&lt;item&gt;2814&lt;/item&gt;&lt;item&gt;2815&lt;/item&gt;&lt;/record-ids&gt;&lt;/item&gt;&lt;/Libraries&gt;"/>
  </w:docVars>
  <w:rsids>
    <w:rsidRoot w:val="00FD3325"/>
    <w:rsid w:val="000149F8"/>
    <w:rsid w:val="0001716E"/>
    <w:rsid w:val="00040639"/>
    <w:rsid w:val="00053E07"/>
    <w:rsid w:val="000542BD"/>
    <w:rsid w:val="00074953"/>
    <w:rsid w:val="000A44B0"/>
    <w:rsid w:val="000B77A3"/>
    <w:rsid w:val="000F4415"/>
    <w:rsid w:val="001135E0"/>
    <w:rsid w:val="00141CF8"/>
    <w:rsid w:val="00160B9D"/>
    <w:rsid w:val="00163022"/>
    <w:rsid w:val="001658B2"/>
    <w:rsid w:val="00183499"/>
    <w:rsid w:val="00191D6A"/>
    <w:rsid w:val="001C5D67"/>
    <w:rsid w:val="001D52D1"/>
    <w:rsid w:val="001D5E63"/>
    <w:rsid w:val="001F5FDA"/>
    <w:rsid w:val="002130E6"/>
    <w:rsid w:val="002135B3"/>
    <w:rsid w:val="002167B8"/>
    <w:rsid w:val="00226CF3"/>
    <w:rsid w:val="00264DB6"/>
    <w:rsid w:val="00264F01"/>
    <w:rsid w:val="00273B31"/>
    <w:rsid w:val="00283877"/>
    <w:rsid w:val="002D7E6D"/>
    <w:rsid w:val="002E3219"/>
    <w:rsid w:val="002F5AA9"/>
    <w:rsid w:val="003462F9"/>
    <w:rsid w:val="00367BC3"/>
    <w:rsid w:val="0038051A"/>
    <w:rsid w:val="00382AE0"/>
    <w:rsid w:val="003947B4"/>
    <w:rsid w:val="00396E71"/>
    <w:rsid w:val="00482259"/>
    <w:rsid w:val="004B6273"/>
    <w:rsid w:val="004D35E9"/>
    <w:rsid w:val="00500560"/>
    <w:rsid w:val="00510C59"/>
    <w:rsid w:val="005124CC"/>
    <w:rsid w:val="00514198"/>
    <w:rsid w:val="00521593"/>
    <w:rsid w:val="00553DD3"/>
    <w:rsid w:val="0057428B"/>
    <w:rsid w:val="005931C9"/>
    <w:rsid w:val="005A3663"/>
    <w:rsid w:val="005B1E4A"/>
    <w:rsid w:val="005C12F8"/>
    <w:rsid w:val="00600EC1"/>
    <w:rsid w:val="006219FB"/>
    <w:rsid w:val="00670D92"/>
    <w:rsid w:val="00671086"/>
    <w:rsid w:val="0067694D"/>
    <w:rsid w:val="00696781"/>
    <w:rsid w:val="00697844"/>
    <w:rsid w:val="006A3162"/>
    <w:rsid w:val="006B2BBC"/>
    <w:rsid w:val="006D5EFB"/>
    <w:rsid w:val="006E146E"/>
    <w:rsid w:val="007100EF"/>
    <w:rsid w:val="00727A6E"/>
    <w:rsid w:val="00742DCB"/>
    <w:rsid w:val="00745572"/>
    <w:rsid w:val="007467E7"/>
    <w:rsid w:val="007635B4"/>
    <w:rsid w:val="007947D5"/>
    <w:rsid w:val="0079546B"/>
    <w:rsid w:val="007B236A"/>
    <w:rsid w:val="007B2CF8"/>
    <w:rsid w:val="007B4E7D"/>
    <w:rsid w:val="007D05A4"/>
    <w:rsid w:val="00802139"/>
    <w:rsid w:val="008232BD"/>
    <w:rsid w:val="00826CFE"/>
    <w:rsid w:val="00833B8D"/>
    <w:rsid w:val="00855C99"/>
    <w:rsid w:val="00873AE0"/>
    <w:rsid w:val="00875548"/>
    <w:rsid w:val="00880323"/>
    <w:rsid w:val="0088443B"/>
    <w:rsid w:val="00890C15"/>
    <w:rsid w:val="008A3B7B"/>
    <w:rsid w:val="008B4CEB"/>
    <w:rsid w:val="008C15D7"/>
    <w:rsid w:val="008F15CD"/>
    <w:rsid w:val="00942F4E"/>
    <w:rsid w:val="00973A7E"/>
    <w:rsid w:val="00974714"/>
    <w:rsid w:val="0099768A"/>
    <w:rsid w:val="009E5C40"/>
    <w:rsid w:val="00A124F9"/>
    <w:rsid w:val="00A17D81"/>
    <w:rsid w:val="00A21DD9"/>
    <w:rsid w:val="00A53F47"/>
    <w:rsid w:val="00A579DB"/>
    <w:rsid w:val="00A71EDD"/>
    <w:rsid w:val="00A82DFF"/>
    <w:rsid w:val="00A93B8D"/>
    <w:rsid w:val="00AC3C60"/>
    <w:rsid w:val="00AF62C2"/>
    <w:rsid w:val="00B11E94"/>
    <w:rsid w:val="00B34F63"/>
    <w:rsid w:val="00B72A1D"/>
    <w:rsid w:val="00B94996"/>
    <w:rsid w:val="00BB5C1C"/>
    <w:rsid w:val="00BD20FB"/>
    <w:rsid w:val="00BD7485"/>
    <w:rsid w:val="00BE2175"/>
    <w:rsid w:val="00BE51D7"/>
    <w:rsid w:val="00BE6461"/>
    <w:rsid w:val="00C10A07"/>
    <w:rsid w:val="00C1133F"/>
    <w:rsid w:val="00C11B21"/>
    <w:rsid w:val="00C22FF7"/>
    <w:rsid w:val="00C23CC4"/>
    <w:rsid w:val="00C25D9A"/>
    <w:rsid w:val="00C60AF2"/>
    <w:rsid w:val="00C66CB4"/>
    <w:rsid w:val="00C740FD"/>
    <w:rsid w:val="00CA353E"/>
    <w:rsid w:val="00CF1C27"/>
    <w:rsid w:val="00D128EB"/>
    <w:rsid w:val="00D26A01"/>
    <w:rsid w:val="00D44192"/>
    <w:rsid w:val="00D657DD"/>
    <w:rsid w:val="00D81188"/>
    <w:rsid w:val="00DD4EB9"/>
    <w:rsid w:val="00DE3C10"/>
    <w:rsid w:val="00DF7199"/>
    <w:rsid w:val="00E01405"/>
    <w:rsid w:val="00E1567F"/>
    <w:rsid w:val="00E2002E"/>
    <w:rsid w:val="00E27042"/>
    <w:rsid w:val="00E96F78"/>
    <w:rsid w:val="00F05A20"/>
    <w:rsid w:val="00F40E3D"/>
    <w:rsid w:val="00F45E0D"/>
    <w:rsid w:val="00F550DB"/>
    <w:rsid w:val="00F637C1"/>
    <w:rsid w:val="00FA2BF4"/>
    <w:rsid w:val="00FA3BA0"/>
    <w:rsid w:val="00FB4AEF"/>
    <w:rsid w:val="00FD3325"/>
    <w:rsid w:val="00FD55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47DB55B"/>
  <w15:docId w15:val="{863BA775-BEF3-4FA2-AED5-2E5C33D77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link w:val="BodyChar"/>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 w:type="paragraph" w:customStyle="1" w:styleId="EndNoteBibliographyTitle">
    <w:name w:val="EndNote Bibliography Title"/>
    <w:basedOn w:val="Normal"/>
    <w:link w:val="EndNoteBibliographyTitleChar"/>
    <w:rsid w:val="00C1133F"/>
    <w:pPr>
      <w:jc w:val="center"/>
    </w:pPr>
    <w:rPr>
      <w:noProof/>
    </w:rPr>
  </w:style>
  <w:style w:type="character" w:customStyle="1" w:styleId="BodyChar">
    <w:name w:val="Body Char"/>
    <w:basedOn w:val="DefaultParagraphFont"/>
    <w:link w:val="Body"/>
    <w:rsid w:val="00C1133F"/>
    <w:rPr>
      <w:rFonts w:ascii="Times New Roman" w:eastAsia="Arial Unicode MS" w:hAnsi="Times New Roman" w:cs="Arial Unicode MS"/>
      <w:color w:val="000000"/>
      <w:sz w:val="24"/>
      <w:szCs w:val="24"/>
      <w:u w:color="000000"/>
    </w:rPr>
  </w:style>
  <w:style w:type="character" w:customStyle="1" w:styleId="EndNoteBibliographyTitleChar">
    <w:name w:val="EndNote Bibliography Title Char"/>
    <w:basedOn w:val="BodyChar"/>
    <w:link w:val="EndNoteBibliographyTitle"/>
    <w:rsid w:val="00C1133F"/>
    <w:rPr>
      <w:rFonts w:ascii="Times New Roman" w:eastAsia="Arial Unicode MS" w:hAnsi="Times New Roman" w:cs="Arial Unicode MS"/>
      <w:noProof/>
      <w:color w:val="00000A"/>
      <w:sz w:val="24"/>
      <w:szCs w:val="24"/>
      <w:u w:color="000000"/>
    </w:rPr>
  </w:style>
  <w:style w:type="paragraph" w:customStyle="1" w:styleId="EndNoteBibliography">
    <w:name w:val="EndNote Bibliography"/>
    <w:basedOn w:val="Normal"/>
    <w:link w:val="EndNoteBibliographyChar"/>
    <w:rsid w:val="00C1133F"/>
    <w:pPr>
      <w:jc w:val="both"/>
    </w:pPr>
    <w:rPr>
      <w:noProof/>
    </w:rPr>
  </w:style>
  <w:style w:type="character" w:customStyle="1" w:styleId="EndNoteBibliographyChar">
    <w:name w:val="EndNote Bibliography Char"/>
    <w:basedOn w:val="BodyChar"/>
    <w:link w:val="EndNoteBibliography"/>
    <w:rsid w:val="00C1133F"/>
    <w:rPr>
      <w:rFonts w:ascii="Times New Roman" w:eastAsia="Arial Unicode MS" w:hAnsi="Times New Roman" w:cs="Arial Unicode MS"/>
      <w:noProof/>
      <w:color w:val="00000A"/>
      <w:sz w:val="24"/>
      <w:szCs w:val="24"/>
      <w:u w:color="000000"/>
    </w:rPr>
  </w:style>
  <w:style w:type="paragraph" w:styleId="Bibliography">
    <w:name w:val="Bibliography"/>
    <w:basedOn w:val="Normal"/>
    <w:next w:val="Normal"/>
    <w:uiPriority w:val="37"/>
    <w:semiHidden/>
    <w:unhideWhenUsed/>
    <w:rsid w:val="00873AE0"/>
  </w:style>
  <w:style w:type="paragraph" w:styleId="HTMLPreformatted">
    <w:name w:val="HTML Preformatted"/>
    <w:basedOn w:val="Normal"/>
    <w:link w:val="HTMLPreformattedChar"/>
    <w:uiPriority w:val="99"/>
    <w:semiHidden/>
    <w:unhideWhenUsed/>
    <w:rsid w:val="0082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26CFE"/>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5258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117" Type="http://schemas.openxmlformats.org/officeDocument/2006/relationships/oleObject" Target="embeddings/oleObject74.bin"/><Relationship Id="rId21" Type="http://schemas.openxmlformats.org/officeDocument/2006/relationships/oleObject" Target="embeddings/oleObject8.bin"/><Relationship Id="rId42" Type="http://schemas.openxmlformats.org/officeDocument/2006/relationships/image" Target="media/image12.png"/><Relationship Id="rId47" Type="http://schemas.openxmlformats.org/officeDocument/2006/relationships/oleObject" Target="embeddings/oleObject25.bin"/><Relationship Id="rId63" Type="http://schemas.openxmlformats.org/officeDocument/2006/relationships/oleObject" Target="embeddings/oleObject36.bin"/><Relationship Id="rId68" Type="http://schemas.openxmlformats.org/officeDocument/2006/relationships/oleObject" Target="embeddings/oleObject39.bin"/><Relationship Id="rId84" Type="http://schemas.openxmlformats.org/officeDocument/2006/relationships/image" Target="media/image26.png"/><Relationship Id="rId89" Type="http://schemas.openxmlformats.org/officeDocument/2006/relationships/oleObject" Target="embeddings/oleObject53.bin"/><Relationship Id="rId112" Type="http://schemas.openxmlformats.org/officeDocument/2006/relationships/oleObject" Target="embeddings/oleObject70.bin"/><Relationship Id="rId133" Type="http://schemas.openxmlformats.org/officeDocument/2006/relationships/oleObject" Target="embeddings/oleObject85.bin"/><Relationship Id="rId138" Type="http://schemas.openxmlformats.org/officeDocument/2006/relationships/image" Target="media/image41.emf"/><Relationship Id="rId16" Type="http://schemas.openxmlformats.org/officeDocument/2006/relationships/image" Target="media/image3.emf"/><Relationship Id="rId107" Type="http://schemas.openxmlformats.org/officeDocument/2006/relationships/oleObject" Target="embeddings/oleObject66.bin"/><Relationship Id="rId11" Type="http://schemas.openxmlformats.org/officeDocument/2006/relationships/oleObject" Target="embeddings/oleObject1.bin"/><Relationship Id="rId32" Type="http://schemas.openxmlformats.org/officeDocument/2006/relationships/oleObject" Target="embeddings/oleObject15.bin"/><Relationship Id="rId37" Type="http://schemas.openxmlformats.org/officeDocument/2006/relationships/oleObject" Target="embeddings/oleObject18.bin"/><Relationship Id="rId53" Type="http://schemas.openxmlformats.org/officeDocument/2006/relationships/oleObject" Target="embeddings/oleObject29.bin"/><Relationship Id="rId58" Type="http://schemas.openxmlformats.org/officeDocument/2006/relationships/image" Target="media/image17.emf"/><Relationship Id="rId74" Type="http://schemas.openxmlformats.org/officeDocument/2006/relationships/oleObject" Target="embeddings/oleObject43.bin"/><Relationship Id="rId79" Type="http://schemas.openxmlformats.org/officeDocument/2006/relationships/oleObject" Target="embeddings/oleObject46.bin"/><Relationship Id="rId102" Type="http://schemas.openxmlformats.org/officeDocument/2006/relationships/oleObject" Target="embeddings/oleObject63.bin"/><Relationship Id="rId123" Type="http://schemas.openxmlformats.org/officeDocument/2006/relationships/oleObject" Target="embeddings/oleObject78.bin"/><Relationship Id="rId128" Type="http://schemas.openxmlformats.org/officeDocument/2006/relationships/image" Target="media/image38.png"/><Relationship Id="rId144" Type="http://schemas.openxmlformats.org/officeDocument/2006/relationships/image" Target="media/image43.emf"/><Relationship Id="rId149" Type="http://schemas.openxmlformats.org/officeDocument/2006/relationships/oleObject" Target="embeddings/oleObject96.bin"/><Relationship Id="rId5" Type="http://schemas.openxmlformats.org/officeDocument/2006/relationships/footnotes" Target="footnotes.xml"/><Relationship Id="rId90" Type="http://schemas.openxmlformats.org/officeDocument/2006/relationships/image" Target="media/image28.png"/><Relationship Id="rId95" Type="http://schemas.openxmlformats.org/officeDocument/2006/relationships/image" Target="media/image29.png"/><Relationship Id="rId22" Type="http://schemas.openxmlformats.org/officeDocument/2006/relationships/image" Target="media/image5.emf"/><Relationship Id="rId27" Type="http://schemas.openxmlformats.org/officeDocument/2006/relationships/oleObject" Target="embeddings/oleObject12.bin"/><Relationship Id="rId43" Type="http://schemas.openxmlformats.org/officeDocument/2006/relationships/oleObject" Target="embeddings/oleObject22.bin"/><Relationship Id="rId48" Type="http://schemas.openxmlformats.org/officeDocument/2006/relationships/image" Target="media/image14.png"/><Relationship Id="rId64" Type="http://schemas.openxmlformats.org/officeDocument/2006/relationships/image" Target="media/image19.emf"/><Relationship Id="rId69" Type="http://schemas.openxmlformats.org/officeDocument/2006/relationships/oleObject" Target="embeddings/oleObject40.bin"/><Relationship Id="rId113" Type="http://schemas.openxmlformats.org/officeDocument/2006/relationships/oleObject" Target="embeddings/oleObject71.bin"/><Relationship Id="rId118" Type="http://schemas.openxmlformats.org/officeDocument/2006/relationships/oleObject" Target="embeddings/oleObject75.bin"/><Relationship Id="rId134" Type="http://schemas.openxmlformats.org/officeDocument/2006/relationships/image" Target="media/image40.png"/><Relationship Id="rId139" Type="http://schemas.openxmlformats.org/officeDocument/2006/relationships/oleObject" Target="embeddings/oleObject89.bin"/><Relationship Id="rId80" Type="http://schemas.openxmlformats.org/officeDocument/2006/relationships/oleObject" Target="embeddings/oleObject47.bin"/><Relationship Id="rId85" Type="http://schemas.openxmlformats.org/officeDocument/2006/relationships/oleObject" Target="embeddings/oleObject50.bin"/><Relationship Id="rId150"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oleObject" Target="embeddings/oleObject5.bin"/><Relationship Id="rId25" Type="http://schemas.openxmlformats.org/officeDocument/2006/relationships/oleObject" Target="embeddings/oleObject10.bin"/><Relationship Id="rId33" Type="http://schemas.openxmlformats.org/officeDocument/2006/relationships/oleObject" Target="embeddings/oleObject16.bin"/><Relationship Id="rId38" Type="http://schemas.openxmlformats.org/officeDocument/2006/relationships/oleObject" Target="embeddings/oleObject19.bin"/><Relationship Id="rId46" Type="http://schemas.openxmlformats.org/officeDocument/2006/relationships/image" Target="media/image13.emf"/><Relationship Id="rId59" Type="http://schemas.openxmlformats.org/officeDocument/2006/relationships/oleObject" Target="embeddings/oleObject33.bin"/><Relationship Id="rId67" Type="http://schemas.openxmlformats.org/officeDocument/2006/relationships/oleObject" Target="embeddings/oleObject38.bin"/><Relationship Id="rId103" Type="http://schemas.openxmlformats.org/officeDocument/2006/relationships/oleObject" Target="embeddings/oleObject64.bin"/><Relationship Id="rId108" Type="http://schemas.openxmlformats.org/officeDocument/2006/relationships/oleObject" Target="embeddings/oleObject67.bin"/><Relationship Id="rId116" Type="http://schemas.openxmlformats.org/officeDocument/2006/relationships/image" Target="media/image34.png"/><Relationship Id="rId124" Type="http://schemas.openxmlformats.org/officeDocument/2006/relationships/oleObject" Target="embeddings/oleObject79.bin"/><Relationship Id="rId129" Type="http://schemas.openxmlformats.org/officeDocument/2006/relationships/oleObject" Target="embeddings/oleObject82.bin"/><Relationship Id="rId137" Type="http://schemas.openxmlformats.org/officeDocument/2006/relationships/oleObject" Target="embeddings/oleObject88.bin"/><Relationship Id="rId20" Type="http://schemas.openxmlformats.org/officeDocument/2006/relationships/oleObject" Target="embeddings/oleObject7.bin"/><Relationship Id="rId41" Type="http://schemas.openxmlformats.org/officeDocument/2006/relationships/oleObject" Target="embeddings/oleObject21.bin"/><Relationship Id="rId54" Type="http://schemas.openxmlformats.org/officeDocument/2006/relationships/image" Target="media/image16.png"/><Relationship Id="rId62" Type="http://schemas.openxmlformats.org/officeDocument/2006/relationships/oleObject" Target="embeddings/oleObject35.bin"/><Relationship Id="rId70" Type="http://schemas.openxmlformats.org/officeDocument/2006/relationships/image" Target="media/image21.emf"/><Relationship Id="rId75" Type="http://schemas.openxmlformats.org/officeDocument/2006/relationships/oleObject" Target="embeddings/oleObject44.bin"/><Relationship Id="rId83" Type="http://schemas.openxmlformats.org/officeDocument/2006/relationships/oleObject" Target="embeddings/oleObject49.bin"/><Relationship Id="rId88" Type="http://schemas.openxmlformats.org/officeDocument/2006/relationships/image" Target="media/image27.emf"/><Relationship Id="rId91" Type="http://schemas.openxmlformats.org/officeDocument/2006/relationships/oleObject" Target="embeddings/oleObject54.bin"/><Relationship Id="rId96" Type="http://schemas.openxmlformats.org/officeDocument/2006/relationships/oleObject" Target="embeddings/oleObject58.bin"/><Relationship Id="rId111" Type="http://schemas.openxmlformats.org/officeDocument/2006/relationships/image" Target="media/image33.png"/><Relationship Id="rId132" Type="http://schemas.openxmlformats.org/officeDocument/2006/relationships/image" Target="media/image39.emf"/><Relationship Id="rId140" Type="http://schemas.openxmlformats.org/officeDocument/2006/relationships/image" Target="media/image42.png"/><Relationship Id="rId145" Type="http://schemas.openxmlformats.org/officeDocument/2006/relationships/oleObject" Target="embeddings/oleObject93.bin"/><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4.bin"/><Relationship Id="rId23" Type="http://schemas.openxmlformats.org/officeDocument/2006/relationships/oleObject" Target="embeddings/oleObject9.bin"/><Relationship Id="rId28" Type="http://schemas.openxmlformats.org/officeDocument/2006/relationships/image" Target="media/image7.emf"/><Relationship Id="rId36" Type="http://schemas.openxmlformats.org/officeDocument/2006/relationships/image" Target="media/image10.png"/><Relationship Id="rId49" Type="http://schemas.openxmlformats.org/officeDocument/2006/relationships/oleObject" Target="embeddings/oleObject26.bin"/><Relationship Id="rId57" Type="http://schemas.openxmlformats.org/officeDocument/2006/relationships/oleObject" Target="embeddings/oleObject32.bin"/><Relationship Id="rId106" Type="http://schemas.openxmlformats.org/officeDocument/2006/relationships/image" Target="media/image32.png"/><Relationship Id="rId114" Type="http://schemas.openxmlformats.org/officeDocument/2006/relationships/oleObject" Target="embeddings/oleObject72.bin"/><Relationship Id="rId119" Type="http://schemas.openxmlformats.org/officeDocument/2006/relationships/oleObject" Target="embeddings/oleObject76.bin"/><Relationship Id="rId127" Type="http://schemas.openxmlformats.org/officeDocument/2006/relationships/oleObject" Target="embeddings/oleObject81.bin"/><Relationship Id="rId10" Type="http://schemas.openxmlformats.org/officeDocument/2006/relationships/image" Target="media/image1.emf"/><Relationship Id="rId31" Type="http://schemas.openxmlformats.org/officeDocument/2006/relationships/oleObject" Target="embeddings/oleObject14.bin"/><Relationship Id="rId44" Type="http://schemas.openxmlformats.org/officeDocument/2006/relationships/oleObject" Target="embeddings/oleObject23.bin"/><Relationship Id="rId52" Type="http://schemas.openxmlformats.org/officeDocument/2006/relationships/image" Target="media/image15.emf"/><Relationship Id="rId60" Type="http://schemas.openxmlformats.org/officeDocument/2006/relationships/image" Target="media/image18.png"/><Relationship Id="rId65" Type="http://schemas.openxmlformats.org/officeDocument/2006/relationships/oleObject" Target="embeddings/oleObject37.bin"/><Relationship Id="rId73" Type="http://schemas.openxmlformats.org/officeDocument/2006/relationships/oleObject" Target="embeddings/oleObject42.bin"/><Relationship Id="rId78" Type="http://schemas.openxmlformats.org/officeDocument/2006/relationships/image" Target="media/image24.png"/><Relationship Id="rId81" Type="http://schemas.openxmlformats.org/officeDocument/2006/relationships/oleObject" Target="embeddings/oleObject48.bin"/><Relationship Id="rId86" Type="http://schemas.openxmlformats.org/officeDocument/2006/relationships/oleObject" Target="embeddings/oleObject51.bin"/><Relationship Id="rId94" Type="http://schemas.openxmlformats.org/officeDocument/2006/relationships/oleObject" Target="embeddings/oleObject57.bin"/><Relationship Id="rId99" Type="http://schemas.openxmlformats.org/officeDocument/2006/relationships/oleObject" Target="embeddings/oleObject61.bin"/><Relationship Id="rId101" Type="http://schemas.openxmlformats.org/officeDocument/2006/relationships/oleObject" Target="embeddings/oleObject62.bin"/><Relationship Id="rId122" Type="http://schemas.openxmlformats.org/officeDocument/2006/relationships/image" Target="media/image36.png"/><Relationship Id="rId130" Type="http://schemas.openxmlformats.org/officeDocument/2006/relationships/oleObject" Target="embeddings/oleObject83.bin"/><Relationship Id="rId135" Type="http://schemas.openxmlformats.org/officeDocument/2006/relationships/oleObject" Target="embeddings/oleObject86.bin"/><Relationship Id="rId143" Type="http://schemas.openxmlformats.org/officeDocument/2006/relationships/oleObject" Target="embeddings/oleObject92.bin"/><Relationship Id="rId148" Type="http://schemas.openxmlformats.org/officeDocument/2006/relationships/oleObject" Target="embeddings/oleObject95.bin"/><Relationship Id="rId151"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oleObject" Target="embeddings/oleObject2.bin"/><Relationship Id="rId18" Type="http://schemas.openxmlformats.org/officeDocument/2006/relationships/image" Target="media/image4.png"/><Relationship Id="rId39" Type="http://schemas.openxmlformats.org/officeDocument/2006/relationships/oleObject" Target="embeddings/oleObject20.bin"/><Relationship Id="rId109" Type="http://schemas.openxmlformats.org/officeDocument/2006/relationships/oleObject" Target="embeddings/oleObject68.bin"/><Relationship Id="rId34" Type="http://schemas.openxmlformats.org/officeDocument/2006/relationships/image" Target="media/image9.emf"/><Relationship Id="rId50" Type="http://schemas.openxmlformats.org/officeDocument/2006/relationships/oleObject" Target="embeddings/oleObject27.bin"/><Relationship Id="rId55" Type="http://schemas.openxmlformats.org/officeDocument/2006/relationships/oleObject" Target="embeddings/oleObject30.bin"/><Relationship Id="rId76" Type="http://schemas.openxmlformats.org/officeDocument/2006/relationships/image" Target="media/image23.emf"/><Relationship Id="rId97" Type="http://schemas.openxmlformats.org/officeDocument/2006/relationships/oleObject" Target="embeddings/oleObject59.bin"/><Relationship Id="rId104" Type="http://schemas.openxmlformats.org/officeDocument/2006/relationships/image" Target="media/image31.emf"/><Relationship Id="rId120" Type="http://schemas.openxmlformats.org/officeDocument/2006/relationships/image" Target="media/image35.emf"/><Relationship Id="rId125" Type="http://schemas.openxmlformats.org/officeDocument/2006/relationships/oleObject" Target="embeddings/oleObject80.bin"/><Relationship Id="rId141" Type="http://schemas.openxmlformats.org/officeDocument/2006/relationships/oleObject" Target="embeddings/oleObject90.bin"/><Relationship Id="rId146" Type="http://schemas.openxmlformats.org/officeDocument/2006/relationships/image" Target="media/image44.png"/><Relationship Id="rId7" Type="http://schemas.openxmlformats.org/officeDocument/2006/relationships/hyperlink" Target="mailto:jbever@ku.edu" TargetMode="External"/><Relationship Id="rId71" Type="http://schemas.openxmlformats.org/officeDocument/2006/relationships/oleObject" Target="embeddings/oleObject41.bin"/><Relationship Id="rId92" Type="http://schemas.openxmlformats.org/officeDocument/2006/relationships/oleObject" Target="embeddings/oleObject55.bin"/><Relationship Id="rId2" Type="http://schemas.openxmlformats.org/officeDocument/2006/relationships/styles" Target="styles.xml"/><Relationship Id="rId29" Type="http://schemas.openxmlformats.org/officeDocument/2006/relationships/oleObject" Target="embeddings/oleObject13.bin"/><Relationship Id="rId24" Type="http://schemas.openxmlformats.org/officeDocument/2006/relationships/image" Target="media/image6.png"/><Relationship Id="rId40" Type="http://schemas.openxmlformats.org/officeDocument/2006/relationships/image" Target="media/image11.emf"/><Relationship Id="rId45" Type="http://schemas.openxmlformats.org/officeDocument/2006/relationships/oleObject" Target="embeddings/oleObject24.bin"/><Relationship Id="rId66" Type="http://schemas.openxmlformats.org/officeDocument/2006/relationships/image" Target="media/image20.png"/><Relationship Id="rId87" Type="http://schemas.openxmlformats.org/officeDocument/2006/relationships/oleObject" Target="embeddings/oleObject52.bin"/><Relationship Id="rId110" Type="http://schemas.openxmlformats.org/officeDocument/2006/relationships/oleObject" Target="embeddings/oleObject69.bin"/><Relationship Id="rId115" Type="http://schemas.openxmlformats.org/officeDocument/2006/relationships/oleObject" Target="embeddings/oleObject73.bin"/><Relationship Id="rId131" Type="http://schemas.openxmlformats.org/officeDocument/2006/relationships/oleObject" Target="embeddings/oleObject84.bin"/><Relationship Id="rId136" Type="http://schemas.openxmlformats.org/officeDocument/2006/relationships/oleObject" Target="embeddings/oleObject87.bin"/><Relationship Id="rId61" Type="http://schemas.openxmlformats.org/officeDocument/2006/relationships/oleObject" Target="embeddings/oleObject34.bin"/><Relationship Id="rId82" Type="http://schemas.openxmlformats.org/officeDocument/2006/relationships/image" Target="media/image25.emf"/><Relationship Id="rId152" Type="http://schemas.microsoft.com/office/2011/relationships/people" Target="people.xml"/><Relationship Id="rId19" Type="http://schemas.openxmlformats.org/officeDocument/2006/relationships/oleObject" Target="embeddings/oleObject6.bin"/><Relationship Id="rId14" Type="http://schemas.openxmlformats.org/officeDocument/2006/relationships/oleObject" Target="embeddings/oleObject3.bin"/><Relationship Id="rId30" Type="http://schemas.openxmlformats.org/officeDocument/2006/relationships/image" Target="media/image8.png"/><Relationship Id="rId35" Type="http://schemas.openxmlformats.org/officeDocument/2006/relationships/oleObject" Target="embeddings/oleObject17.bin"/><Relationship Id="rId56" Type="http://schemas.openxmlformats.org/officeDocument/2006/relationships/oleObject" Target="embeddings/oleObject31.bin"/><Relationship Id="rId77" Type="http://schemas.openxmlformats.org/officeDocument/2006/relationships/oleObject" Target="embeddings/oleObject45.bin"/><Relationship Id="rId100" Type="http://schemas.openxmlformats.org/officeDocument/2006/relationships/image" Target="media/image30.png"/><Relationship Id="rId105" Type="http://schemas.openxmlformats.org/officeDocument/2006/relationships/oleObject" Target="embeddings/oleObject65.bin"/><Relationship Id="rId126" Type="http://schemas.openxmlformats.org/officeDocument/2006/relationships/image" Target="media/image37.emf"/><Relationship Id="rId147" Type="http://schemas.openxmlformats.org/officeDocument/2006/relationships/oleObject" Target="embeddings/oleObject94.bin"/><Relationship Id="rId8" Type="http://schemas.openxmlformats.org/officeDocument/2006/relationships/comments" Target="comments.xml"/><Relationship Id="rId51" Type="http://schemas.openxmlformats.org/officeDocument/2006/relationships/oleObject" Target="embeddings/oleObject28.bin"/><Relationship Id="rId72" Type="http://schemas.openxmlformats.org/officeDocument/2006/relationships/image" Target="media/image22.png"/><Relationship Id="rId93" Type="http://schemas.openxmlformats.org/officeDocument/2006/relationships/oleObject" Target="embeddings/oleObject56.bin"/><Relationship Id="rId98" Type="http://schemas.openxmlformats.org/officeDocument/2006/relationships/oleObject" Target="embeddings/oleObject60.bin"/><Relationship Id="rId121" Type="http://schemas.openxmlformats.org/officeDocument/2006/relationships/oleObject" Target="embeddings/oleObject77.bin"/><Relationship Id="rId142" Type="http://schemas.openxmlformats.org/officeDocument/2006/relationships/oleObject" Target="embeddings/oleObject91.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3DE7F41-7E9B-4746-9C1B-89F053DB8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21</Pages>
  <Words>9103</Words>
  <Characters>52256</Characters>
  <Application>Microsoft Office Word</Application>
  <DocSecurity>0</DocSecurity>
  <Lines>842</Lines>
  <Paragraphs>317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61042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12</cp:revision>
  <cp:lastPrinted>2019-07-02T00:26:00Z</cp:lastPrinted>
  <dcterms:created xsi:type="dcterms:W3CDTF">2019-06-29T04:05:00Z</dcterms:created>
  <dcterms:modified xsi:type="dcterms:W3CDTF">2019-07-02T00:27:00Z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endeley Citation Style_1">
    <vt:lpwstr>http://www.zotero.org/styles/functional-ecology</vt:lpwstr>
  </property>
  <property fmtid="{D5CDD505-2E9C-101B-9397-08002B2CF9AE}" pid="8" name="Mendeley Document_1">
    <vt:lpwstr>True</vt:lpwstr>
  </property>
  <property fmtid="{D5CDD505-2E9C-101B-9397-08002B2CF9AE}" pid="9" name="Mendeley Recent Style Id 0_1">
    <vt:lpwstr>http://www.zotero.org/styles/apa-no-doi-no-issue</vt:lpwstr>
  </property>
  <property fmtid="{D5CDD505-2E9C-101B-9397-08002B2CF9AE}" pid="10" name="Mendeley Recent Style Id 1_1">
    <vt:lpwstr>http://www.zotero.org/styles/functional-ecology</vt:lpwstr>
  </property>
  <property fmtid="{D5CDD505-2E9C-101B-9397-08002B2CF9AE}" pid="11" name="Mendeley Recent Style Id 2_1">
    <vt:lpwstr>http://www.zotero.org/styles/ieee</vt:lpwstr>
  </property>
  <property fmtid="{D5CDD505-2E9C-101B-9397-08002B2CF9AE}" pid="12" name="Mendeley Recent Style Id 3_1">
    <vt:lpwstr>http://www.zotero.org/styles/journal-of-microbiology-and-biology-education</vt:lpwstr>
  </property>
  <property fmtid="{D5CDD505-2E9C-101B-9397-08002B2CF9AE}" pid="13" name="Mendeley Recent Style Id 4_1">
    <vt:lpwstr>http://www.zotero.org/styles/national-science-foundation-grant-proposals</vt:lpwstr>
  </property>
  <property fmtid="{D5CDD505-2E9C-101B-9397-08002B2CF9AE}" pid="14" name="Mendeley Recent Style Id 5_1">
    <vt:lpwstr>http://www.zotero.org/styles/new-phytologist</vt:lpwstr>
  </property>
  <property fmtid="{D5CDD505-2E9C-101B-9397-08002B2CF9AE}" pid="15" name="Mendeley Recent Style Id 6_1">
    <vt:lpwstr>http://www.zotero.org/styles/pnas</vt:lpwstr>
  </property>
  <property fmtid="{D5CDD505-2E9C-101B-9397-08002B2CF9AE}" pid="16" name="Mendeley Recent Style Id 7_1">
    <vt:lpwstr>http://www.zotero.org/styles/proceedings-of-the-royal-society-b</vt:lpwstr>
  </property>
  <property fmtid="{D5CDD505-2E9C-101B-9397-08002B2CF9AE}" pid="17" name="Mendeley Recent Style Id 8_1">
    <vt:lpwstr>http://www.zotero.org/styles/taylor-and-francis-chicago-author-date</vt:lpwstr>
  </property>
  <property fmtid="{D5CDD505-2E9C-101B-9397-08002B2CF9AE}" pid="18" name="Mendeley Recent Style Id 9_1">
    <vt:lpwstr>http://www.zotero.org/styles/mbio</vt:lpwstr>
  </property>
  <property fmtid="{D5CDD505-2E9C-101B-9397-08002B2CF9AE}" pid="19" name="Mendeley Recent Style Name 0_1">
    <vt:lpwstr>American Psychological Association 6th edition (no DOIs, no issue numbers)</vt:lpwstr>
  </property>
  <property fmtid="{D5CDD505-2E9C-101B-9397-08002B2CF9AE}" pid="20" name="Mendeley Recent Style Name 1_1">
    <vt:lpwstr>Functional Ecology</vt:lpwstr>
  </property>
  <property fmtid="{D5CDD505-2E9C-101B-9397-08002B2CF9AE}" pid="21" name="Mendeley Recent Style Name 2_1">
    <vt:lpwstr>IEEE</vt:lpwstr>
  </property>
  <property fmtid="{D5CDD505-2E9C-101B-9397-08002B2CF9AE}" pid="22" name="Mendeley Recent Style Name 3_1">
    <vt:lpwstr>Journal of Microbiology &amp; Biology Education</vt:lpwstr>
  </property>
  <property fmtid="{D5CDD505-2E9C-101B-9397-08002B2CF9AE}" pid="23" name="Mendeley Recent Style Name 4_1">
    <vt:lpwstr>National Science Foundation (grant proposals)</vt:lpwstr>
  </property>
  <property fmtid="{D5CDD505-2E9C-101B-9397-08002B2CF9AE}" pid="24" name="Mendeley Recent Style Name 5_1">
    <vt:lpwstr>New Phytologist</vt:lpwstr>
  </property>
  <property fmtid="{D5CDD505-2E9C-101B-9397-08002B2CF9AE}" pid="25" name="Mendeley Recent Style Name 6_1">
    <vt:lpwstr>Proceedings of the National Academy of Sciences of the United States of America</vt:lpwstr>
  </property>
  <property fmtid="{D5CDD505-2E9C-101B-9397-08002B2CF9AE}" pid="26" name="Mendeley Recent Style Name 7_1">
    <vt:lpwstr>Proceedings of the Royal Society B</vt:lpwstr>
  </property>
  <property fmtid="{D5CDD505-2E9C-101B-9397-08002B2CF9AE}" pid="27" name="Mendeley Recent Style Name 8_1">
    <vt:lpwstr>Taylor &amp; Francis - Chicago Manual of Style (author-date)</vt:lpwstr>
  </property>
  <property fmtid="{D5CDD505-2E9C-101B-9397-08002B2CF9AE}" pid="28" name="Mendeley Recent Style Name 9_1">
    <vt:lpwstr>mBio</vt:lpwstr>
  </property>
  <property fmtid="{D5CDD505-2E9C-101B-9397-08002B2CF9AE}" pid="29" name="Mendeley Unique User Id_1">
    <vt:lpwstr>2da9d06d-9b1a-3efe-9276-9d74d25701ce</vt:lpwstr>
  </property>
  <property fmtid="{D5CDD505-2E9C-101B-9397-08002B2CF9AE}" pid="30" name="ScaleCrop">
    <vt:bool>false</vt:bool>
  </property>
  <property fmtid="{D5CDD505-2E9C-101B-9397-08002B2CF9AE}" pid="31" name="ShareDoc">
    <vt:bool>false</vt:bool>
  </property>
</Properties>
</file>